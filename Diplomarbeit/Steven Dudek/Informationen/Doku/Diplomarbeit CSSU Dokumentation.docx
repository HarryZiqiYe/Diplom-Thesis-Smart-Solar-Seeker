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F7F23" w14:textId="6D4B318D" w:rsidR="00C12F26" w:rsidRDefault="00C12F26" w:rsidP="00D67951">
      <w:pPr>
        <w:rPr>
          <w:rFonts w:cs="Times New Roman"/>
        </w:rPr>
      </w:pPr>
      <w:r>
        <w:rPr>
          <w:noProof/>
        </w:rPr>
        <w:drawing>
          <wp:anchor distT="0" distB="0" distL="114300" distR="114300" simplePos="0" relativeHeight="251723776" behindDoc="0" locked="0" layoutInCell="1" allowOverlap="1" wp14:anchorId="78B8D6E5" wp14:editId="68B296AB">
            <wp:simplePos x="0" y="0"/>
            <wp:positionH relativeFrom="column">
              <wp:posOffset>-612787</wp:posOffset>
            </wp:positionH>
            <wp:positionV relativeFrom="paragraph">
              <wp:posOffset>-692142</wp:posOffset>
            </wp:positionV>
            <wp:extent cx="6843534" cy="1560012"/>
            <wp:effectExtent l="0" t="0" r="0" b="254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43534" cy="1560012"/>
                    </a:xfrm>
                    <a:prstGeom prst="rect">
                      <a:avLst/>
                    </a:prstGeom>
                  </pic:spPr>
                </pic:pic>
              </a:graphicData>
            </a:graphic>
            <wp14:sizeRelH relativeFrom="margin">
              <wp14:pctWidth>0</wp14:pctWidth>
            </wp14:sizeRelH>
            <wp14:sizeRelV relativeFrom="margin">
              <wp14:pctHeight>0</wp14:pctHeight>
            </wp14:sizeRelV>
          </wp:anchor>
        </w:drawing>
      </w:r>
    </w:p>
    <w:p w14:paraId="328F3669" w14:textId="52BCF015" w:rsidR="00C12F26" w:rsidRDefault="00C12F26" w:rsidP="00D67951">
      <w:pPr>
        <w:rPr>
          <w:rFonts w:cs="Times New Roman"/>
        </w:rPr>
      </w:pPr>
      <w:bookmarkStart w:id="0" w:name="_Hlk60573286"/>
      <w:bookmarkEnd w:id="0"/>
    </w:p>
    <w:p w14:paraId="21F17C2E" w14:textId="75CC5C47" w:rsidR="00D67951" w:rsidRPr="00D577C1" w:rsidRDefault="00D67951">
      <w:pPr>
        <w:rPr>
          <w:rFonts w:cs="Times New Roman"/>
        </w:rPr>
      </w:pPr>
    </w:p>
    <w:p w14:paraId="3BFCFF23" w14:textId="7A516711" w:rsidR="00D67951" w:rsidRDefault="00D67951">
      <w:pPr>
        <w:rPr>
          <w:rFonts w:cs="Times New Roman"/>
        </w:rPr>
      </w:pPr>
    </w:p>
    <w:p w14:paraId="1FEBEF10" w14:textId="77777777" w:rsidR="00F26D2E" w:rsidRPr="00D577C1" w:rsidRDefault="00F26D2E">
      <w:pPr>
        <w:rPr>
          <w:rFonts w:cs="Times New Roman"/>
        </w:rPr>
      </w:pPr>
    </w:p>
    <w:p w14:paraId="1F17D5C4" w14:textId="2A66AC8F" w:rsidR="00C12F26" w:rsidRPr="004032AD" w:rsidRDefault="00C12F26" w:rsidP="00C12F26">
      <w:pPr>
        <w:jc w:val="center"/>
        <w:rPr>
          <w:rFonts w:cs="Times New Roman"/>
          <w:sz w:val="48"/>
          <w:szCs w:val="44"/>
        </w:rPr>
      </w:pPr>
      <w:r w:rsidRPr="004032AD">
        <w:rPr>
          <w:rFonts w:cs="Times New Roman"/>
          <w:sz w:val="48"/>
          <w:szCs w:val="44"/>
        </w:rPr>
        <w:t>DIPLOMARBEIT</w:t>
      </w:r>
    </w:p>
    <w:p w14:paraId="3FF6C3F0" w14:textId="602F5849" w:rsidR="00C12F26" w:rsidRPr="004032AD" w:rsidRDefault="00C12F26" w:rsidP="00C12F26">
      <w:pPr>
        <w:jc w:val="center"/>
        <w:rPr>
          <w:rFonts w:cs="Times New Roman"/>
        </w:rPr>
      </w:pPr>
      <w:r w:rsidRPr="004032AD">
        <w:rPr>
          <w:rFonts w:cs="Times New Roman"/>
        </w:rPr>
        <w:t>Gesamtprojekt</w:t>
      </w:r>
    </w:p>
    <w:p w14:paraId="735A875E" w14:textId="5DF70598" w:rsidR="0069261E" w:rsidRPr="004032AD" w:rsidRDefault="0069261E" w:rsidP="0069261E">
      <w:pPr>
        <w:jc w:val="center"/>
        <w:rPr>
          <w:rFonts w:cs="Times New Roman"/>
          <w:sz w:val="44"/>
          <w:szCs w:val="40"/>
        </w:rPr>
      </w:pPr>
      <w:proofErr w:type="spellStart"/>
      <w:r w:rsidRPr="004032AD">
        <w:rPr>
          <w:rFonts w:cs="Times New Roman"/>
          <w:sz w:val="44"/>
          <w:szCs w:val="40"/>
        </w:rPr>
        <w:t>Cardanic</w:t>
      </w:r>
      <w:proofErr w:type="spellEnd"/>
      <w:r w:rsidRPr="004032AD">
        <w:rPr>
          <w:rFonts w:cs="Times New Roman"/>
          <w:sz w:val="44"/>
          <w:szCs w:val="40"/>
        </w:rPr>
        <w:t xml:space="preserve"> </w:t>
      </w:r>
      <w:proofErr w:type="spellStart"/>
      <w:r w:rsidRPr="004032AD">
        <w:rPr>
          <w:rFonts w:cs="Times New Roman"/>
          <w:sz w:val="44"/>
          <w:szCs w:val="40"/>
        </w:rPr>
        <w:t>Self</w:t>
      </w:r>
      <w:proofErr w:type="spellEnd"/>
      <w:r w:rsidRPr="004032AD">
        <w:rPr>
          <w:rFonts w:cs="Times New Roman"/>
          <w:sz w:val="44"/>
          <w:szCs w:val="40"/>
        </w:rPr>
        <w:t xml:space="preserve"> </w:t>
      </w:r>
      <w:proofErr w:type="spellStart"/>
      <w:r w:rsidRPr="004032AD">
        <w:rPr>
          <w:rFonts w:cs="Times New Roman"/>
          <w:sz w:val="44"/>
          <w:szCs w:val="40"/>
        </w:rPr>
        <w:t>Stabilizing</w:t>
      </w:r>
      <w:proofErr w:type="spellEnd"/>
      <w:r w:rsidRPr="004032AD">
        <w:rPr>
          <w:rFonts w:cs="Times New Roman"/>
          <w:sz w:val="44"/>
          <w:szCs w:val="40"/>
        </w:rPr>
        <w:t xml:space="preserve"> Unit</w:t>
      </w:r>
    </w:p>
    <w:p w14:paraId="689E913A" w14:textId="034D21E3" w:rsidR="007B043D" w:rsidRPr="004032AD" w:rsidRDefault="007B043D" w:rsidP="0069261E">
      <w:pPr>
        <w:jc w:val="center"/>
        <w:rPr>
          <w:rFonts w:cs="Times New Roman"/>
          <w:sz w:val="44"/>
          <w:szCs w:val="40"/>
        </w:rPr>
      </w:pPr>
      <w:r w:rsidRPr="004032AD">
        <w:rPr>
          <w:rFonts w:cs="Times New Roman"/>
          <w:sz w:val="44"/>
          <w:szCs w:val="40"/>
        </w:rPr>
        <w:t>(CSSU)</w:t>
      </w:r>
    </w:p>
    <w:p w14:paraId="3858C435" w14:textId="406BF1C2" w:rsidR="0069261E" w:rsidRPr="004032AD" w:rsidRDefault="0069261E" w:rsidP="0069261E">
      <w:pPr>
        <w:rPr>
          <w:rFonts w:cs="Times New Roman"/>
          <w:sz w:val="44"/>
          <w:szCs w:val="40"/>
        </w:rPr>
      </w:pPr>
    </w:p>
    <w:p w14:paraId="383856A2" w14:textId="77777777" w:rsidR="00FB2AA0" w:rsidRPr="00D577C1" w:rsidRDefault="00FB2AA0" w:rsidP="00FB2AA0">
      <w:pPr>
        <w:rPr>
          <w:rFonts w:cs="Times New Roman"/>
          <w:b/>
          <w:bCs/>
          <w:sz w:val="32"/>
          <w:szCs w:val="28"/>
        </w:rPr>
      </w:pPr>
      <w:r w:rsidRPr="00D577C1">
        <w:rPr>
          <w:rFonts w:cs="Times New Roman"/>
          <w:b/>
          <w:bCs/>
          <w:color w:val="000000" w:themeColor="text1"/>
          <w:sz w:val="32"/>
          <w:szCs w:val="28"/>
        </w:rPr>
        <w:t xml:space="preserve">Softwareanbindung der Sensorik und </w:t>
      </w:r>
      <w:proofErr w:type="spellStart"/>
      <w:r w:rsidRPr="00D577C1">
        <w:rPr>
          <w:rFonts w:cs="Times New Roman"/>
          <w:b/>
          <w:bCs/>
          <w:sz w:val="32"/>
          <w:szCs w:val="28"/>
        </w:rPr>
        <w:t>Aktuatorik</w:t>
      </w:r>
      <w:proofErr w:type="spellEnd"/>
    </w:p>
    <w:p w14:paraId="18E92418" w14:textId="6381A940" w:rsidR="00FB2AA0" w:rsidRDefault="00FB2AA0" w:rsidP="0069261E">
      <w:pPr>
        <w:rPr>
          <w:rFonts w:cs="Times New Roman"/>
          <w:sz w:val="28"/>
          <w:szCs w:val="24"/>
        </w:rPr>
      </w:pPr>
      <w:r w:rsidRPr="00D577C1">
        <w:rPr>
          <w:rFonts w:cs="Times New Roman"/>
          <w:sz w:val="28"/>
          <w:szCs w:val="24"/>
        </w:rPr>
        <w:t>Marco Stundner</w:t>
      </w:r>
      <w:r w:rsidRPr="00D577C1">
        <w:rPr>
          <w:rFonts w:cs="Times New Roman"/>
          <w:sz w:val="28"/>
          <w:szCs w:val="24"/>
        </w:rPr>
        <w:tab/>
      </w:r>
      <w:r w:rsidR="00C12F26">
        <w:rPr>
          <w:rFonts w:cs="Times New Roman"/>
          <w:sz w:val="28"/>
          <w:szCs w:val="24"/>
        </w:rPr>
        <w:tab/>
      </w:r>
      <w:r w:rsidRPr="00D577C1">
        <w:rPr>
          <w:rFonts w:cs="Times New Roman"/>
          <w:sz w:val="28"/>
          <w:szCs w:val="24"/>
        </w:rPr>
        <w:t>5BHEL</w:t>
      </w:r>
      <w:r w:rsidR="00C12F26">
        <w:rPr>
          <w:rFonts w:cs="Times New Roman"/>
          <w:sz w:val="28"/>
          <w:szCs w:val="24"/>
        </w:rPr>
        <w:tab/>
        <w:t xml:space="preserve">Betreuer: </w:t>
      </w:r>
      <w:r w:rsidR="00C12F26" w:rsidRPr="00D577C1">
        <w:rPr>
          <w:rFonts w:cs="Times New Roman"/>
          <w:sz w:val="28"/>
          <w:szCs w:val="24"/>
        </w:rPr>
        <w:t>Dipl. Ing. Christian Fuchsberger</w:t>
      </w:r>
    </w:p>
    <w:p w14:paraId="0046F6E9" w14:textId="77777777" w:rsidR="00C12F26" w:rsidRPr="00D577C1" w:rsidRDefault="00C12F26" w:rsidP="0069261E">
      <w:pPr>
        <w:rPr>
          <w:rFonts w:cs="Times New Roman"/>
          <w:sz w:val="28"/>
          <w:szCs w:val="24"/>
        </w:rPr>
      </w:pPr>
    </w:p>
    <w:p w14:paraId="32B4DF7D" w14:textId="3A4D980B" w:rsidR="00FB2AA0" w:rsidRPr="00D577C1" w:rsidRDefault="00FB2AA0" w:rsidP="0069261E">
      <w:pPr>
        <w:rPr>
          <w:rFonts w:cs="Times New Roman"/>
          <w:b/>
          <w:bCs/>
          <w:sz w:val="36"/>
          <w:szCs w:val="32"/>
        </w:rPr>
      </w:pPr>
      <w:r w:rsidRPr="00D577C1">
        <w:rPr>
          <w:rFonts w:cs="Times New Roman"/>
          <w:b/>
          <w:bCs/>
          <w:color w:val="000000"/>
          <w:sz w:val="32"/>
          <w:szCs w:val="28"/>
          <w:shd w:val="clear" w:color="auto" w:fill="FFFFFF"/>
        </w:rPr>
        <w:t>Entwurf und Implementierung des Regelungsverfahrens</w:t>
      </w:r>
      <w:r w:rsidRPr="00D577C1">
        <w:rPr>
          <w:rFonts w:cs="Times New Roman"/>
          <w:b/>
          <w:bCs/>
          <w:sz w:val="36"/>
          <w:szCs w:val="32"/>
        </w:rPr>
        <w:t xml:space="preserve"> </w:t>
      </w:r>
    </w:p>
    <w:p w14:paraId="79AD6DAE" w14:textId="3D7B0962" w:rsidR="00C12F26" w:rsidRDefault="00FB2AA0" w:rsidP="0069261E">
      <w:pPr>
        <w:rPr>
          <w:rFonts w:cs="Times New Roman"/>
          <w:sz w:val="28"/>
          <w:szCs w:val="24"/>
        </w:rPr>
      </w:pPr>
      <w:r w:rsidRPr="00D577C1">
        <w:rPr>
          <w:rFonts w:cs="Times New Roman"/>
          <w:sz w:val="28"/>
          <w:szCs w:val="24"/>
        </w:rPr>
        <w:t xml:space="preserve">Daniel Stojicic </w:t>
      </w:r>
      <w:r w:rsidRPr="00D577C1">
        <w:rPr>
          <w:rFonts w:cs="Times New Roman"/>
          <w:sz w:val="28"/>
          <w:szCs w:val="24"/>
        </w:rPr>
        <w:tab/>
      </w:r>
      <w:r w:rsidRPr="00D577C1">
        <w:rPr>
          <w:rFonts w:cs="Times New Roman"/>
          <w:sz w:val="28"/>
          <w:szCs w:val="24"/>
        </w:rPr>
        <w:tab/>
      </w:r>
      <w:r w:rsidR="00C12F26" w:rsidRPr="00D577C1">
        <w:rPr>
          <w:rFonts w:cs="Times New Roman"/>
          <w:sz w:val="28"/>
          <w:szCs w:val="24"/>
        </w:rPr>
        <w:t>5BHEL</w:t>
      </w:r>
      <w:r w:rsidR="00C12F26">
        <w:rPr>
          <w:rFonts w:cs="Times New Roman"/>
          <w:sz w:val="28"/>
          <w:szCs w:val="24"/>
        </w:rPr>
        <w:tab/>
        <w:t xml:space="preserve">Betreuer: </w:t>
      </w:r>
      <w:r w:rsidR="00C12F26" w:rsidRPr="00D577C1">
        <w:rPr>
          <w:rFonts w:cs="Times New Roman"/>
          <w:sz w:val="28"/>
          <w:szCs w:val="24"/>
        </w:rPr>
        <w:t xml:space="preserve">Dipl. Ing. Christian Fuchsberger </w:t>
      </w:r>
    </w:p>
    <w:p w14:paraId="3423CC0C" w14:textId="77777777" w:rsidR="00C12F26" w:rsidRDefault="00C12F26" w:rsidP="0069261E">
      <w:pPr>
        <w:rPr>
          <w:rFonts w:cs="Times New Roman"/>
          <w:sz w:val="28"/>
          <w:szCs w:val="24"/>
        </w:rPr>
      </w:pPr>
    </w:p>
    <w:p w14:paraId="0731260B" w14:textId="2DF0605C" w:rsidR="00FB2AA0" w:rsidRPr="00D577C1" w:rsidRDefault="00FB2AA0" w:rsidP="0069261E">
      <w:pPr>
        <w:rPr>
          <w:rFonts w:cs="Times New Roman"/>
          <w:b/>
          <w:bCs/>
          <w:sz w:val="32"/>
          <w:szCs w:val="28"/>
        </w:rPr>
      </w:pPr>
      <w:r w:rsidRPr="00D577C1">
        <w:rPr>
          <w:rFonts w:cs="Times New Roman"/>
          <w:b/>
          <w:bCs/>
          <w:sz w:val="32"/>
          <w:szCs w:val="28"/>
        </w:rPr>
        <w:t>Mechanische Entwicklung, Schaltungsentwurf und PCB-Design</w:t>
      </w:r>
    </w:p>
    <w:p w14:paraId="0D4C32FB" w14:textId="7C1E3551" w:rsidR="0069261E" w:rsidRPr="00D577C1" w:rsidRDefault="00FB2AA0" w:rsidP="0069261E">
      <w:pPr>
        <w:rPr>
          <w:rFonts w:cs="Times New Roman"/>
          <w:sz w:val="44"/>
          <w:szCs w:val="40"/>
        </w:rPr>
      </w:pPr>
      <w:r w:rsidRPr="00D577C1">
        <w:rPr>
          <w:rFonts w:cs="Times New Roman"/>
          <w:sz w:val="28"/>
          <w:szCs w:val="24"/>
        </w:rPr>
        <w:t>Sebastijan Lalic</w:t>
      </w:r>
      <w:r w:rsidRPr="00D577C1">
        <w:rPr>
          <w:rFonts w:cs="Times New Roman"/>
          <w:sz w:val="28"/>
          <w:szCs w:val="24"/>
        </w:rPr>
        <w:tab/>
      </w:r>
      <w:r w:rsidRPr="00D577C1">
        <w:rPr>
          <w:rFonts w:cs="Times New Roman"/>
          <w:sz w:val="28"/>
          <w:szCs w:val="24"/>
        </w:rPr>
        <w:tab/>
      </w:r>
      <w:r w:rsidR="00C12F26" w:rsidRPr="00D577C1">
        <w:rPr>
          <w:rFonts w:cs="Times New Roman"/>
          <w:sz w:val="28"/>
          <w:szCs w:val="24"/>
        </w:rPr>
        <w:t>5BHEL</w:t>
      </w:r>
      <w:r w:rsidR="00C12F26">
        <w:rPr>
          <w:rFonts w:cs="Times New Roman"/>
          <w:sz w:val="28"/>
          <w:szCs w:val="24"/>
        </w:rPr>
        <w:tab/>
        <w:t xml:space="preserve">Betreuer: </w:t>
      </w:r>
      <w:r w:rsidR="00C12F26" w:rsidRPr="00D577C1">
        <w:rPr>
          <w:rFonts w:cs="Times New Roman"/>
          <w:sz w:val="28"/>
          <w:szCs w:val="24"/>
        </w:rPr>
        <w:t>Dipl. Ing. Christian Fuchsberger</w:t>
      </w:r>
    </w:p>
    <w:p w14:paraId="0051E4E0" w14:textId="5C57A93F" w:rsidR="00FB2AA0" w:rsidRDefault="00FB2AA0" w:rsidP="0069261E">
      <w:pPr>
        <w:rPr>
          <w:rFonts w:cs="Times New Roman"/>
          <w:sz w:val="28"/>
          <w:szCs w:val="24"/>
        </w:rPr>
      </w:pPr>
    </w:p>
    <w:p w14:paraId="41937B2C" w14:textId="77777777" w:rsidR="00F26D2E" w:rsidRPr="00D577C1" w:rsidRDefault="00F26D2E" w:rsidP="0069261E">
      <w:pPr>
        <w:rPr>
          <w:rFonts w:cs="Times New Roman"/>
          <w:sz w:val="28"/>
          <w:szCs w:val="24"/>
        </w:rPr>
      </w:pPr>
    </w:p>
    <w:p w14:paraId="1CAF64E4" w14:textId="11DD2A61" w:rsidR="00FB2AA0" w:rsidRDefault="004A44D4" w:rsidP="0069261E">
      <w:pPr>
        <w:rPr>
          <w:rFonts w:cs="Times New Roman"/>
          <w:sz w:val="28"/>
          <w:szCs w:val="24"/>
        </w:rPr>
      </w:pPr>
      <w:r w:rsidRPr="00D577C1">
        <w:rPr>
          <w:rFonts w:cs="Times New Roman"/>
          <w:sz w:val="28"/>
          <w:szCs w:val="24"/>
        </w:rPr>
        <w:t>ausgeführt im Schuljahr 2020/2021</w:t>
      </w:r>
    </w:p>
    <w:tbl>
      <w:tblPr>
        <w:tblStyle w:val="Gitternetztabelle7farbigAkzent6"/>
        <w:tblW w:w="0" w:type="auto"/>
        <w:tblLook w:val="04A0" w:firstRow="1" w:lastRow="0" w:firstColumn="1" w:lastColumn="0" w:noHBand="0" w:noVBand="1"/>
      </w:tblPr>
      <w:tblGrid>
        <w:gridCol w:w="9062"/>
      </w:tblGrid>
      <w:tr w:rsidR="00C12F26" w:rsidRPr="00C12F26" w14:paraId="2FEFD8E6" w14:textId="77777777" w:rsidTr="00C12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62" w:type="dxa"/>
          </w:tcPr>
          <w:p w14:paraId="26A55663" w14:textId="77777777" w:rsidR="00C12F26" w:rsidRPr="00C12F26" w:rsidRDefault="00C12F26" w:rsidP="0069261E">
            <w:pPr>
              <w:rPr>
                <w:rFonts w:cs="Times New Roman"/>
                <w:color w:val="000000" w:themeColor="text1"/>
                <w:sz w:val="28"/>
                <w:szCs w:val="24"/>
              </w:rPr>
            </w:pPr>
          </w:p>
        </w:tc>
      </w:tr>
    </w:tbl>
    <w:p w14:paraId="5764280D" w14:textId="218CD3C1" w:rsidR="00C12F26" w:rsidRDefault="00C12F26" w:rsidP="0069261E">
      <w:pPr>
        <w:rPr>
          <w:rFonts w:cs="Times New Roman"/>
          <w:sz w:val="28"/>
          <w:szCs w:val="24"/>
        </w:rPr>
      </w:pPr>
    </w:p>
    <w:p w14:paraId="32A45D12" w14:textId="2F49A179" w:rsidR="00C12F26" w:rsidRPr="00D577C1" w:rsidRDefault="00C12F26" w:rsidP="0069261E">
      <w:pPr>
        <w:rPr>
          <w:rFonts w:cs="Times New Roman"/>
          <w:sz w:val="28"/>
          <w:szCs w:val="24"/>
        </w:rPr>
      </w:pPr>
      <w:r>
        <w:rPr>
          <w:rFonts w:cs="Times New Roman"/>
          <w:sz w:val="28"/>
          <w:szCs w:val="24"/>
        </w:rPr>
        <w:t xml:space="preserve">Abgabevermerk: </w:t>
      </w:r>
    </w:p>
    <w:p w14:paraId="299E4624" w14:textId="7A4682B8" w:rsidR="0069261E" w:rsidRPr="00D577C1" w:rsidRDefault="00C12F26" w:rsidP="0069261E">
      <w:pPr>
        <w:rPr>
          <w:rFonts w:cs="Times New Roman"/>
          <w:sz w:val="44"/>
          <w:szCs w:val="40"/>
        </w:rPr>
      </w:pPr>
      <w:r>
        <w:rPr>
          <w:rFonts w:cs="Times New Roman"/>
          <w:sz w:val="28"/>
          <w:szCs w:val="24"/>
        </w:rPr>
        <w:t xml:space="preserve">Datum: </w:t>
      </w:r>
      <w:r w:rsidR="00165240">
        <w:rPr>
          <w:rFonts w:cs="Times New Roman"/>
          <w:sz w:val="28"/>
          <w:szCs w:val="24"/>
        </w:rPr>
        <w:t>7.4.2021</w:t>
      </w:r>
      <w:r>
        <w:rPr>
          <w:rFonts w:cs="Times New Roman"/>
          <w:sz w:val="28"/>
          <w:szCs w:val="24"/>
        </w:rPr>
        <w:tab/>
      </w:r>
      <w:r>
        <w:rPr>
          <w:rFonts w:cs="Times New Roman"/>
          <w:sz w:val="28"/>
          <w:szCs w:val="24"/>
        </w:rPr>
        <w:tab/>
      </w:r>
      <w:r>
        <w:rPr>
          <w:rFonts w:cs="Times New Roman"/>
          <w:sz w:val="28"/>
          <w:szCs w:val="24"/>
        </w:rPr>
        <w:tab/>
      </w:r>
      <w:r>
        <w:rPr>
          <w:rFonts w:cs="Times New Roman"/>
          <w:sz w:val="28"/>
          <w:szCs w:val="24"/>
        </w:rPr>
        <w:tab/>
      </w:r>
      <w:r w:rsidR="00840510">
        <w:rPr>
          <w:rFonts w:cs="Times New Roman"/>
          <w:sz w:val="28"/>
          <w:szCs w:val="24"/>
        </w:rPr>
        <w:t xml:space="preserve">übernommen von: </w:t>
      </w:r>
      <w:r w:rsidR="00840510">
        <w:rPr>
          <w:rFonts w:cs="Times New Roman"/>
          <w:sz w:val="28"/>
          <w:szCs w:val="24"/>
        </w:rPr>
        <w:tab/>
      </w:r>
      <w:r w:rsidR="00165240">
        <w:rPr>
          <w:rFonts w:cs="Times New Roman"/>
          <w:sz w:val="28"/>
          <w:szCs w:val="24"/>
        </w:rPr>
        <w:t>Fuchsberger Christian</w:t>
      </w:r>
      <w:r w:rsidR="00840510">
        <w:rPr>
          <w:rFonts w:cs="Times New Roman"/>
          <w:sz w:val="28"/>
          <w:szCs w:val="24"/>
        </w:rPr>
        <w:tab/>
      </w:r>
      <w:r w:rsidR="00840510">
        <w:rPr>
          <w:rFonts w:cs="Times New Roman"/>
          <w:sz w:val="28"/>
          <w:szCs w:val="24"/>
        </w:rPr>
        <w:tab/>
      </w:r>
      <w:r w:rsidR="00840510">
        <w:rPr>
          <w:rFonts w:cs="Times New Roman"/>
          <w:sz w:val="28"/>
          <w:szCs w:val="24"/>
        </w:rPr>
        <w:tab/>
      </w:r>
      <w:r w:rsidR="00840510">
        <w:rPr>
          <w:rFonts w:cs="Times New Roman"/>
          <w:sz w:val="28"/>
          <w:szCs w:val="24"/>
        </w:rPr>
        <w:tab/>
      </w:r>
      <w:r w:rsidR="00840510">
        <w:rPr>
          <w:rFonts w:cs="Times New Roman"/>
          <w:sz w:val="28"/>
          <w:szCs w:val="24"/>
        </w:rPr>
        <w:tab/>
      </w:r>
      <w:r w:rsidR="00840510">
        <w:rPr>
          <w:rFonts w:cs="Times New Roman"/>
          <w:sz w:val="28"/>
          <w:szCs w:val="24"/>
        </w:rPr>
        <w:tab/>
        <w:t xml:space="preserve"> </w:t>
      </w:r>
    </w:p>
    <w:p w14:paraId="61CA60A9" w14:textId="45548755" w:rsidR="0069261E" w:rsidRPr="00D577C1" w:rsidRDefault="00C12F26" w:rsidP="0069261E">
      <w:pPr>
        <w:rPr>
          <w:rFonts w:cs="Times New Roman"/>
          <w:sz w:val="44"/>
          <w:szCs w:val="40"/>
        </w:rPr>
      </w:pPr>
      <w:r>
        <w:rPr>
          <w:noProof/>
        </w:rPr>
        <w:lastRenderedPageBreak/>
        <w:drawing>
          <wp:inline distT="0" distB="0" distL="0" distR="0" wp14:anchorId="56D8A89C" wp14:editId="650EC3DD">
            <wp:extent cx="5760720" cy="615505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6155055"/>
                    </a:xfrm>
                    <a:prstGeom prst="rect">
                      <a:avLst/>
                    </a:prstGeom>
                  </pic:spPr>
                </pic:pic>
              </a:graphicData>
            </a:graphic>
          </wp:inline>
        </w:drawing>
      </w:r>
    </w:p>
    <w:p w14:paraId="7655C6B6" w14:textId="53B53272" w:rsidR="0069261E" w:rsidRPr="00D577C1" w:rsidRDefault="0069261E" w:rsidP="0069261E">
      <w:pPr>
        <w:rPr>
          <w:rFonts w:cs="Times New Roman"/>
          <w:sz w:val="44"/>
          <w:szCs w:val="40"/>
        </w:rPr>
      </w:pPr>
    </w:p>
    <w:p w14:paraId="695D22D7" w14:textId="59E8646E" w:rsidR="0069261E" w:rsidRPr="00D577C1" w:rsidRDefault="0069261E" w:rsidP="0069261E">
      <w:pPr>
        <w:rPr>
          <w:rFonts w:cs="Times New Roman"/>
          <w:sz w:val="44"/>
          <w:szCs w:val="40"/>
        </w:rPr>
      </w:pPr>
    </w:p>
    <w:p w14:paraId="0B464FEB" w14:textId="23749BD3" w:rsidR="0069261E" w:rsidRPr="00D577C1" w:rsidRDefault="0069261E" w:rsidP="0069261E">
      <w:pPr>
        <w:rPr>
          <w:rFonts w:cs="Times New Roman"/>
          <w:sz w:val="44"/>
          <w:szCs w:val="40"/>
        </w:rPr>
      </w:pPr>
    </w:p>
    <w:p w14:paraId="4B8AC2FF" w14:textId="25678635" w:rsidR="0069261E" w:rsidRPr="00D577C1" w:rsidRDefault="0069261E" w:rsidP="0069261E">
      <w:pPr>
        <w:rPr>
          <w:rFonts w:cs="Times New Roman"/>
          <w:sz w:val="44"/>
          <w:szCs w:val="40"/>
        </w:rPr>
      </w:pPr>
    </w:p>
    <w:p w14:paraId="0F94635E" w14:textId="7DFE0B4B" w:rsidR="0069261E" w:rsidRPr="00D577C1" w:rsidRDefault="0069261E" w:rsidP="0069261E">
      <w:pPr>
        <w:rPr>
          <w:rFonts w:cs="Times New Roman"/>
          <w:sz w:val="44"/>
          <w:szCs w:val="40"/>
        </w:rPr>
      </w:pPr>
    </w:p>
    <w:p w14:paraId="13F2646E" w14:textId="0614311A" w:rsidR="0069261E" w:rsidRPr="00D577C1" w:rsidRDefault="00C12F26" w:rsidP="0069261E">
      <w:pPr>
        <w:rPr>
          <w:rFonts w:cs="Times New Roman"/>
          <w:sz w:val="44"/>
          <w:szCs w:val="40"/>
        </w:rPr>
      </w:pPr>
      <w:r>
        <w:rPr>
          <w:noProof/>
        </w:rPr>
        <w:lastRenderedPageBreak/>
        <w:drawing>
          <wp:inline distT="0" distB="0" distL="0" distR="0" wp14:anchorId="4FAC5C08" wp14:editId="71A66BA9">
            <wp:extent cx="5760720" cy="61087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108700"/>
                    </a:xfrm>
                    <a:prstGeom prst="rect">
                      <a:avLst/>
                    </a:prstGeom>
                  </pic:spPr>
                </pic:pic>
              </a:graphicData>
            </a:graphic>
          </wp:inline>
        </w:drawing>
      </w:r>
    </w:p>
    <w:p w14:paraId="183F5F1A" w14:textId="52302F1A" w:rsidR="0069261E" w:rsidRPr="00D577C1" w:rsidRDefault="0069261E" w:rsidP="00D67951">
      <w:pPr>
        <w:jc w:val="center"/>
        <w:rPr>
          <w:rFonts w:cs="Times New Roman"/>
          <w:sz w:val="44"/>
          <w:szCs w:val="40"/>
        </w:rPr>
      </w:pPr>
    </w:p>
    <w:p w14:paraId="1D8BDD4D" w14:textId="3429736E" w:rsidR="0069261E" w:rsidRPr="00D577C1" w:rsidRDefault="0069261E" w:rsidP="00D67951">
      <w:pPr>
        <w:jc w:val="center"/>
        <w:rPr>
          <w:rFonts w:cs="Times New Roman"/>
          <w:sz w:val="44"/>
          <w:szCs w:val="40"/>
        </w:rPr>
      </w:pPr>
    </w:p>
    <w:p w14:paraId="58711D56" w14:textId="579E0D87" w:rsidR="0069261E" w:rsidRPr="00D577C1" w:rsidRDefault="0069261E" w:rsidP="0069261E">
      <w:pPr>
        <w:rPr>
          <w:rFonts w:cs="Times New Roman"/>
          <w:sz w:val="44"/>
          <w:szCs w:val="40"/>
        </w:rPr>
      </w:pPr>
    </w:p>
    <w:p w14:paraId="6579D3A6" w14:textId="0DB97ED2" w:rsidR="0069261E" w:rsidRPr="00D577C1" w:rsidRDefault="0069261E" w:rsidP="0069261E">
      <w:pPr>
        <w:rPr>
          <w:rFonts w:cs="Times New Roman"/>
          <w:sz w:val="44"/>
          <w:szCs w:val="40"/>
        </w:rPr>
      </w:pPr>
    </w:p>
    <w:p w14:paraId="2042E6E7" w14:textId="41A0F0A1" w:rsidR="0069261E" w:rsidRPr="00D577C1" w:rsidRDefault="0069261E" w:rsidP="0069261E">
      <w:pPr>
        <w:rPr>
          <w:rFonts w:cs="Times New Roman"/>
          <w:sz w:val="44"/>
          <w:szCs w:val="40"/>
        </w:rPr>
      </w:pPr>
    </w:p>
    <w:p w14:paraId="3F9E5177" w14:textId="60236BCB" w:rsidR="0069261E" w:rsidRPr="00D577C1" w:rsidRDefault="0069261E" w:rsidP="00840510">
      <w:pPr>
        <w:tabs>
          <w:tab w:val="left" w:pos="2955"/>
        </w:tabs>
        <w:rPr>
          <w:rFonts w:cs="Times New Roman"/>
          <w:sz w:val="44"/>
          <w:szCs w:val="40"/>
        </w:rPr>
      </w:pPr>
    </w:p>
    <w:p w14:paraId="65141432" w14:textId="16A5562C" w:rsidR="0069261E" w:rsidRPr="00D577C1" w:rsidRDefault="00AF0832" w:rsidP="0069261E">
      <w:pPr>
        <w:tabs>
          <w:tab w:val="left" w:pos="5610"/>
        </w:tabs>
        <w:rPr>
          <w:rFonts w:cs="Times New Roman"/>
          <w:sz w:val="52"/>
          <w:szCs w:val="48"/>
        </w:rPr>
      </w:pPr>
      <w:r w:rsidRPr="00D577C1">
        <w:rPr>
          <w:rFonts w:cs="Times New Roman"/>
          <w:sz w:val="52"/>
          <w:szCs w:val="48"/>
        </w:rPr>
        <w:lastRenderedPageBreak/>
        <w:t>Zusammenfassung</w:t>
      </w:r>
    </w:p>
    <w:p w14:paraId="68B8F701" w14:textId="051318F2" w:rsidR="00F2345B" w:rsidRDefault="009B1CDC" w:rsidP="00E729F5">
      <w:pPr>
        <w:jc w:val="both"/>
        <w:rPr>
          <w:color w:val="000000" w:themeColor="text1"/>
        </w:rPr>
        <w:pPrChange w:id="1" w:author="Christian Fuchsberger" w:date="2021-04-03T15:37:00Z">
          <w:pPr/>
        </w:pPrChange>
      </w:pPr>
      <w:r>
        <w:t xml:space="preserve">Die vorliegende Arbeit </w:t>
      </w:r>
      <w:r w:rsidR="00973D6B">
        <w:t xml:space="preserve">befasst sich mit der Entwicklung einer Stabilisierungseinheit, welche </w:t>
      </w:r>
      <w:r w:rsidR="00973D6B">
        <w:rPr>
          <w:color w:val="000000" w:themeColor="text1"/>
        </w:rPr>
        <w:t>bei Bild- und Videoaufnahmen unterstütz</w:t>
      </w:r>
      <w:r w:rsidR="00860317">
        <w:rPr>
          <w:color w:val="000000" w:themeColor="text1"/>
        </w:rPr>
        <w:t>t</w:t>
      </w:r>
      <w:r w:rsidR="00973D6B">
        <w:rPr>
          <w:color w:val="000000" w:themeColor="text1"/>
        </w:rPr>
        <w:t xml:space="preserve">. </w:t>
      </w:r>
      <w:r w:rsidR="00860317">
        <w:rPr>
          <w:color w:val="000000" w:themeColor="text1"/>
        </w:rPr>
        <w:t>Es</w:t>
      </w:r>
      <w:r w:rsidR="00973D6B">
        <w:rPr>
          <w:color w:val="000000" w:themeColor="text1"/>
        </w:rPr>
        <w:t xml:space="preserve"> wurde </w:t>
      </w:r>
      <w:r w:rsidR="007824EF">
        <w:rPr>
          <w:color w:val="000000" w:themeColor="text1"/>
        </w:rPr>
        <w:t xml:space="preserve">ein Prototyp entwickelt und </w:t>
      </w:r>
      <w:r w:rsidR="00860317">
        <w:rPr>
          <w:color w:val="000000" w:themeColor="text1"/>
        </w:rPr>
        <w:t>aufgebaut</w:t>
      </w:r>
      <w:r w:rsidR="007824EF">
        <w:rPr>
          <w:color w:val="000000" w:themeColor="text1"/>
        </w:rPr>
        <w:t xml:space="preserve">, welcher eine Positionsregelung durchführt. </w:t>
      </w:r>
    </w:p>
    <w:p w14:paraId="2B3CDEA3" w14:textId="77777777" w:rsidR="00E729F5" w:rsidRDefault="00860317" w:rsidP="00E729F5">
      <w:pPr>
        <w:jc w:val="both"/>
        <w:rPr>
          <w:ins w:id="2" w:author="Christian Fuchsberger" w:date="2021-04-03T15:37:00Z"/>
          <w:color w:val="000000" w:themeColor="text1"/>
        </w:rPr>
      </w:pPr>
      <w:r>
        <w:rPr>
          <w:color w:val="000000" w:themeColor="text1"/>
        </w:rPr>
        <w:t>Die mechanischen</w:t>
      </w:r>
      <w:r w:rsidR="00F2345B">
        <w:rPr>
          <w:color w:val="000000" w:themeColor="text1"/>
        </w:rPr>
        <w:t xml:space="preserve"> Teile der CSSU </w:t>
      </w:r>
      <w:r>
        <w:rPr>
          <w:color w:val="000000" w:themeColor="text1"/>
        </w:rPr>
        <w:t xml:space="preserve">wurden 3D </w:t>
      </w:r>
      <w:r w:rsidR="00F2345B">
        <w:rPr>
          <w:color w:val="000000" w:themeColor="text1"/>
        </w:rPr>
        <w:t xml:space="preserve">moduliert und gefräst, </w:t>
      </w:r>
      <w:r>
        <w:rPr>
          <w:color w:val="000000" w:themeColor="text1"/>
        </w:rPr>
        <w:t>als Material wurde dafür eine</w:t>
      </w:r>
      <w:r w:rsidR="00F2345B">
        <w:rPr>
          <w:color w:val="000000" w:themeColor="text1"/>
        </w:rPr>
        <w:t xml:space="preserve"> Aluminiumlegierung </w:t>
      </w:r>
      <w:r>
        <w:rPr>
          <w:color w:val="000000" w:themeColor="text1"/>
        </w:rPr>
        <w:t>verwendet</w:t>
      </w:r>
      <w:r w:rsidR="00F2345B">
        <w:rPr>
          <w:color w:val="000000" w:themeColor="text1"/>
        </w:rPr>
        <w:t xml:space="preserve">. </w:t>
      </w:r>
    </w:p>
    <w:p w14:paraId="1BEDCA74" w14:textId="688BD6FE" w:rsidR="00E729F5" w:rsidRDefault="000528C1" w:rsidP="00E729F5">
      <w:pPr>
        <w:jc w:val="both"/>
        <w:rPr>
          <w:ins w:id="3" w:author="Christian Fuchsberger" w:date="2021-04-03T15:37:00Z"/>
          <w:color w:val="000000" w:themeColor="text1"/>
        </w:rPr>
      </w:pPr>
      <w:r>
        <w:rPr>
          <w:color w:val="000000" w:themeColor="text1"/>
        </w:rPr>
        <w:t>Die Arbeit umfasst weiters</w:t>
      </w:r>
      <w:r w:rsidR="00F2345B">
        <w:rPr>
          <w:color w:val="000000" w:themeColor="text1"/>
        </w:rPr>
        <w:t xml:space="preserve"> </w:t>
      </w:r>
      <w:r>
        <w:rPr>
          <w:color w:val="000000" w:themeColor="text1"/>
        </w:rPr>
        <w:t xml:space="preserve">die Entwicklung </w:t>
      </w:r>
      <w:r w:rsidR="00860317">
        <w:rPr>
          <w:color w:val="000000" w:themeColor="text1"/>
        </w:rPr>
        <w:t>ein</w:t>
      </w:r>
      <w:r>
        <w:rPr>
          <w:color w:val="000000" w:themeColor="text1"/>
        </w:rPr>
        <w:t>es</w:t>
      </w:r>
      <w:r w:rsidR="00F2345B">
        <w:rPr>
          <w:color w:val="000000" w:themeColor="text1"/>
        </w:rPr>
        <w:t xml:space="preserve"> </w:t>
      </w:r>
      <w:proofErr w:type="spellStart"/>
      <w:r w:rsidR="00F2345B">
        <w:rPr>
          <w:color w:val="000000" w:themeColor="text1"/>
        </w:rPr>
        <w:t>Regelungs</w:t>
      </w:r>
      <w:r>
        <w:rPr>
          <w:color w:val="000000" w:themeColor="text1"/>
        </w:rPr>
        <w:t>algorithmuses</w:t>
      </w:r>
      <w:proofErr w:type="spellEnd"/>
      <w:r w:rsidR="00F2345B">
        <w:rPr>
          <w:color w:val="000000" w:themeColor="text1"/>
        </w:rPr>
        <w:t>, welche</w:t>
      </w:r>
      <w:r>
        <w:rPr>
          <w:color w:val="000000" w:themeColor="text1"/>
        </w:rPr>
        <w:t>r</w:t>
      </w:r>
      <w:r w:rsidR="00F2345B">
        <w:rPr>
          <w:color w:val="000000" w:themeColor="text1"/>
        </w:rPr>
        <w:t xml:space="preserve"> auf </w:t>
      </w:r>
      <w:r w:rsidR="0005380B">
        <w:rPr>
          <w:color w:val="000000" w:themeColor="text1"/>
        </w:rPr>
        <w:t>einem</w:t>
      </w:r>
      <w:r w:rsidR="00F2345B">
        <w:rPr>
          <w:color w:val="000000" w:themeColor="text1"/>
        </w:rPr>
        <w:t xml:space="preserve"> Mikrocontroller implementiert wurde.</w:t>
      </w:r>
      <w:r w:rsidR="000C5064">
        <w:rPr>
          <w:color w:val="000000" w:themeColor="text1"/>
        </w:rPr>
        <w:t xml:space="preserve"> </w:t>
      </w:r>
      <w:r w:rsidR="00A40E8E">
        <w:rPr>
          <w:color w:val="000000" w:themeColor="text1"/>
        </w:rPr>
        <w:t>Zur</w:t>
      </w:r>
      <w:r w:rsidR="000C5064">
        <w:rPr>
          <w:color w:val="000000" w:themeColor="text1"/>
        </w:rPr>
        <w:t xml:space="preserve"> Erfassung der </w:t>
      </w:r>
      <w:r w:rsidR="00D21E82">
        <w:rPr>
          <w:color w:val="000000" w:themeColor="text1"/>
        </w:rPr>
        <w:t>Neigung</w:t>
      </w:r>
      <w:r w:rsidR="000C5064">
        <w:rPr>
          <w:color w:val="000000" w:themeColor="text1"/>
        </w:rPr>
        <w:t xml:space="preserve"> wurde </w:t>
      </w:r>
      <w:r w:rsidR="00D36A14">
        <w:rPr>
          <w:color w:val="000000" w:themeColor="text1"/>
        </w:rPr>
        <w:t xml:space="preserve">ein </w:t>
      </w:r>
      <w:r w:rsidR="000C5064">
        <w:rPr>
          <w:color w:val="000000" w:themeColor="text1"/>
        </w:rPr>
        <w:t>ein</w:t>
      </w:r>
      <w:r w:rsidR="00B41124">
        <w:rPr>
          <w:color w:val="000000" w:themeColor="text1"/>
        </w:rPr>
        <w:t>e inertiale Messeinheit genutzt</w:t>
      </w:r>
      <w:r w:rsidR="00A40E8E">
        <w:rPr>
          <w:color w:val="000000" w:themeColor="text1"/>
        </w:rPr>
        <w:t xml:space="preserve">, welche die notwendigen Eingabedaten des </w:t>
      </w:r>
      <w:proofErr w:type="spellStart"/>
      <w:r w:rsidR="00A40E8E">
        <w:rPr>
          <w:color w:val="000000" w:themeColor="text1"/>
        </w:rPr>
        <w:t>Regelalgorithmuses</w:t>
      </w:r>
      <w:proofErr w:type="spellEnd"/>
      <w:r w:rsidR="00A40E8E">
        <w:rPr>
          <w:color w:val="000000" w:themeColor="text1"/>
        </w:rPr>
        <w:t xml:space="preserve"> liefert</w:t>
      </w:r>
      <w:r w:rsidR="0018579D">
        <w:rPr>
          <w:color w:val="000000" w:themeColor="text1"/>
        </w:rPr>
        <w:t>.</w:t>
      </w:r>
      <w:r w:rsidR="00F2345B">
        <w:rPr>
          <w:color w:val="000000" w:themeColor="text1"/>
        </w:rPr>
        <w:t xml:space="preserve"> </w:t>
      </w:r>
      <w:r w:rsidR="00A40E8E">
        <w:rPr>
          <w:color w:val="000000" w:themeColor="text1"/>
        </w:rPr>
        <w:t xml:space="preserve">Drei Aktuatoren, welche entsprechend der kardanischen Aufhängung montiert wurden, werden durch den Algorithmus angesteuert und sorgen für eine Stabilisierung der </w:t>
      </w:r>
      <w:r w:rsidR="00C216A7">
        <w:rPr>
          <w:color w:val="000000" w:themeColor="text1"/>
        </w:rPr>
        <w:t>Plattform,</w:t>
      </w:r>
      <w:r w:rsidR="00A40E8E">
        <w:rPr>
          <w:color w:val="000000" w:themeColor="text1"/>
        </w:rPr>
        <w:t xml:space="preserve"> auf der die Kamera montiert wird.</w:t>
      </w:r>
      <w:r w:rsidR="0005380B">
        <w:rPr>
          <w:color w:val="000000" w:themeColor="text1"/>
        </w:rPr>
        <w:t xml:space="preserve"> </w:t>
      </w:r>
    </w:p>
    <w:p w14:paraId="1F9DE7B5" w14:textId="77777777" w:rsidR="00E729F5" w:rsidRDefault="0005380B" w:rsidP="00E729F5">
      <w:pPr>
        <w:jc w:val="both"/>
        <w:rPr>
          <w:ins w:id="4" w:author="Christian Fuchsberger" w:date="2021-04-03T15:37:00Z"/>
          <w:color w:val="000000" w:themeColor="text1"/>
        </w:rPr>
      </w:pPr>
      <w:r>
        <w:rPr>
          <w:color w:val="000000" w:themeColor="text1"/>
        </w:rPr>
        <w:t>Zu den</w:t>
      </w:r>
      <w:r w:rsidR="00A40E8E">
        <w:rPr>
          <w:color w:val="000000" w:themeColor="text1"/>
        </w:rPr>
        <w:t xml:space="preserve"> </w:t>
      </w:r>
      <w:r>
        <w:rPr>
          <w:color w:val="000000" w:themeColor="text1"/>
        </w:rPr>
        <w:t>weiteren Funktionen</w:t>
      </w:r>
      <w:r w:rsidR="00A40E8E">
        <w:rPr>
          <w:color w:val="000000" w:themeColor="text1"/>
        </w:rPr>
        <w:t xml:space="preserve"> de</w:t>
      </w:r>
      <w:r w:rsidR="00EE2922">
        <w:rPr>
          <w:color w:val="000000" w:themeColor="text1"/>
        </w:rPr>
        <w:t>r CSSU</w:t>
      </w:r>
      <w:r>
        <w:rPr>
          <w:color w:val="000000" w:themeColor="text1"/>
        </w:rPr>
        <w:t xml:space="preserve"> zählen eine Akku</w:t>
      </w:r>
      <w:r w:rsidR="00A40E8E">
        <w:rPr>
          <w:color w:val="000000" w:themeColor="text1"/>
        </w:rPr>
        <w:t>zu</w:t>
      </w:r>
      <w:r>
        <w:rPr>
          <w:color w:val="000000" w:themeColor="text1"/>
        </w:rPr>
        <w:t xml:space="preserve">standserfassung, sowie eine Informationsausgabe über ein integriertes Display. </w:t>
      </w:r>
    </w:p>
    <w:p w14:paraId="259D7E7B" w14:textId="77777777" w:rsidR="00E729F5" w:rsidRDefault="0005380B" w:rsidP="00E729F5">
      <w:pPr>
        <w:jc w:val="both"/>
        <w:rPr>
          <w:ins w:id="5" w:author="Christian Fuchsberger" w:date="2021-04-03T15:38:00Z"/>
          <w:color w:val="000000" w:themeColor="text1"/>
        </w:rPr>
      </w:pPr>
      <w:r>
        <w:rPr>
          <w:color w:val="000000" w:themeColor="text1"/>
        </w:rPr>
        <w:t xml:space="preserve">Es wurde ein </w:t>
      </w:r>
      <w:proofErr w:type="spellStart"/>
      <w:r>
        <w:rPr>
          <w:color w:val="000000" w:themeColor="text1"/>
        </w:rPr>
        <w:t>Atmel</w:t>
      </w:r>
      <w:proofErr w:type="spellEnd"/>
      <w:r>
        <w:rPr>
          <w:color w:val="000000" w:themeColor="text1"/>
        </w:rPr>
        <w:t xml:space="preserve"> </w:t>
      </w:r>
      <w:proofErr w:type="spellStart"/>
      <w:r>
        <w:rPr>
          <w:color w:val="000000" w:themeColor="text1"/>
        </w:rPr>
        <w:t>Atmega</w:t>
      </w:r>
      <w:proofErr w:type="spellEnd"/>
      <w:r>
        <w:rPr>
          <w:color w:val="000000" w:themeColor="text1"/>
        </w:rPr>
        <w:t xml:space="preserve">-Mikrocontroller verwendet, welcher in der Programmiersprache C++ programmiert wurde. </w:t>
      </w:r>
    </w:p>
    <w:p w14:paraId="3D58997F" w14:textId="07CEDA68" w:rsidR="00622295" w:rsidRDefault="0005380B" w:rsidP="00E729F5">
      <w:pPr>
        <w:jc w:val="both"/>
        <w:rPr>
          <w:color w:val="000000" w:themeColor="text1"/>
        </w:rPr>
        <w:pPrChange w:id="6" w:author="Christian Fuchsberger" w:date="2021-04-03T15:37:00Z">
          <w:pPr/>
        </w:pPrChange>
      </w:pPr>
      <w:r>
        <w:rPr>
          <w:color w:val="000000" w:themeColor="text1"/>
        </w:rPr>
        <w:t>Für die Akku</w:t>
      </w:r>
      <w:r w:rsidR="00A40E8E">
        <w:rPr>
          <w:color w:val="000000" w:themeColor="text1"/>
        </w:rPr>
        <w:t>zu</w:t>
      </w:r>
      <w:r>
        <w:rPr>
          <w:color w:val="000000" w:themeColor="text1"/>
        </w:rPr>
        <w:t>standserfassung wurde eine eigene Platine entwickelt und gefertigt</w:t>
      </w:r>
      <w:r w:rsidR="000C5064">
        <w:rPr>
          <w:color w:val="000000" w:themeColor="text1"/>
        </w:rPr>
        <w:t>, welche mithilfe eines Hallsensors den Stromfluss bestimmt</w:t>
      </w:r>
      <w:r>
        <w:rPr>
          <w:color w:val="000000" w:themeColor="text1"/>
        </w:rPr>
        <w:t xml:space="preserve">. </w:t>
      </w:r>
      <w:r w:rsidR="00622295">
        <w:rPr>
          <w:color w:val="000000" w:themeColor="text1"/>
        </w:rPr>
        <w:t>Aufgrund verschiedener</w:t>
      </w:r>
      <w:r>
        <w:rPr>
          <w:color w:val="000000" w:themeColor="text1"/>
        </w:rPr>
        <w:t xml:space="preserve"> benötigter</w:t>
      </w:r>
      <w:r w:rsidR="00622295">
        <w:rPr>
          <w:color w:val="000000" w:themeColor="text1"/>
        </w:rPr>
        <w:t xml:space="preserve"> Versorgungsspannungen wurde </w:t>
      </w:r>
      <w:r>
        <w:rPr>
          <w:color w:val="000000" w:themeColor="text1"/>
        </w:rPr>
        <w:t>weiters</w:t>
      </w:r>
      <w:r w:rsidR="00622295">
        <w:rPr>
          <w:color w:val="000000" w:themeColor="text1"/>
        </w:rPr>
        <w:t xml:space="preserve"> eine </w:t>
      </w:r>
      <w:proofErr w:type="spellStart"/>
      <w:r w:rsidR="00622295">
        <w:rPr>
          <w:color w:val="000000" w:themeColor="text1"/>
        </w:rPr>
        <w:t>Spannungsreglerplatine</w:t>
      </w:r>
      <w:proofErr w:type="spellEnd"/>
      <w:r w:rsidR="00622295">
        <w:rPr>
          <w:color w:val="000000" w:themeColor="text1"/>
        </w:rPr>
        <w:t xml:space="preserve"> entwickelt</w:t>
      </w:r>
      <w:r>
        <w:rPr>
          <w:color w:val="000000" w:themeColor="text1"/>
        </w:rPr>
        <w:t xml:space="preserve"> und implementiert.</w:t>
      </w:r>
    </w:p>
    <w:p w14:paraId="20AAC6FA" w14:textId="6DC9DA29" w:rsidR="00AF0832" w:rsidRPr="00D577C1" w:rsidRDefault="00AF0832" w:rsidP="0069261E">
      <w:pPr>
        <w:tabs>
          <w:tab w:val="left" w:pos="5610"/>
        </w:tabs>
        <w:rPr>
          <w:rFonts w:cs="Times New Roman"/>
          <w:sz w:val="52"/>
          <w:szCs w:val="48"/>
        </w:rPr>
      </w:pPr>
    </w:p>
    <w:p w14:paraId="6529B240" w14:textId="404B10E5" w:rsidR="00AF0832" w:rsidRPr="00D577C1" w:rsidRDefault="00AF0832" w:rsidP="0069261E">
      <w:pPr>
        <w:tabs>
          <w:tab w:val="left" w:pos="5610"/>
        </w:tabs>
        <w:rPr>
          <w:rFonts w:cs="Times New Roman"/>
          <w:sz w:val="52"/>
          <w:szCs w:val="48"/>
        </w:rPr>
      </w:pPr>
    </w:p>
    <w:p w14:paraId="4E3A8F76" w14:textId="410CBA64" w:rsidR="00AF0832" w:rsidRPr="00D577C1" w:rsidRDefault="00AF0832" w:rsidP="0069261E">
      <w:pPr>
        <w:tabs>
          <w:tab w:val="left" w:pos="5610"/>
        </w:tabs>
        <w:rPr>
          <w:rFonts w:cs="Times New Roman"/>
          <w:sz w:val="52"/>
          <w:szCs w:val="48"/>
        </w:rPr>
      </w:pPr>
    </w:p>
    <w:p w14:paraId="588EE2CF" w14:textId="50A1BA78" w:rsidR="00AF0832" w:rsidRPr="00D577C1" w:rsidRDefault="00AF0832" w:rsidP="0069261E">
      <w:pPr>
        <w:tabs>
          <w:tab w:val="left" w:pos="5610"/>
        </w:tabs>
        <w:rPr>
          <w:rFonts w:cs="Times New Roman"/>
          <w:sz w:val="52"/>
          <w:szCs w:val="48"/>
        </w:rPr>
      </w:pPr>
    </w:p>
    <w:p w14:paraId="225DCC92" w14:textId="20CDDF53" w:rsidR="00AF0832" w:rsidRPr="00D577C1" w:rsidRDefault="00AF0832" w:rsidP="0069261E">
      <w:pPr>
        <w:tabs>
          <w:tab w:val="left" w:pos="5610"/>
        </w:tabs>
        <w:rPr>
          <w:rFonts w:cs="Times New Roman"/>
          <w:sz w:val="52"/>
          <w:szCs w:val="48"/>
        </w:rPr>
      </w:pPr>
    </w:p>
    <w:p w14:paraId="0B702105" w14:textId="65C9D586" w:rsidR="00AF0832" w:rsidRPr="00D577C1" w:rsidRDefault="00AF0832" w:rsidP="0069261E">
      <w:pPr>
        <w:tabs>
          <w:tab w:val="left" w:pos="5610"/>
        </w:tabs>
        <w:rPr>
          <w:rFonts w:cs="Times New Roman"/>
          <w:sz w:val="52"/>
          <w:szCs w:val="48"/>
        </w:rPr>
      </w:pPr>
    </w:p>
    <w:p w14:paraId="51EF2DD9" w14:textId="5FBEB054" w:rsidR="00AF0832" w:rsidRPr="00D577C1" w:rsidRDefault="00AF0832" w:rsidP="0069261E">
      <w:pPr>
        <w:tabs>
          <w:tab w:val="left" w:pos="5610"/>
        </w:tabs>
        <w:rPr>
          <w:rFonts w:cs="Times New Roman"/>
          <w:sz w:val="52"/>
          <w:szCs w:val="48"/>
        </w:rPr>
      </w:pPr>
    </w:p>
    <w:p w14:paraId="317F5FD5" w14:textId="7E8C35A2" w:rsidR="00AF0832" w:rsidRPr="00D577C1" w:rsidRDefault="00AF0832" w:rsidP="0069261E">
      <w:pPr>
        <w:tabs>
          <w:tab w:val="left" w:pos="5610"/>
        </w:tabs>
        <w:rPr>
          <w:rFonts w:cs="Times New Roman"/>
          <w:sz w:val="52"/>
          <w:szCs w:val="48"/>
        </w:rPr>
      </w:pPr>
    </w:p>
    <w:p w14:paraId="5B967226" w14:textId="35A5FCB0" w:rsidR="00AF0832" w:rsidRPr="00D577C1" w:rsidRDefault="00AF0832" w:rsidP="0069261E">
      <w:pPr>
        <w:tabs>
          <w:tab w:val="left" w:pos="5610"/>
        </w:tabs>
        <w:rPr>
          <w:rFonts w:cs="Times New Roman"/>
          <w:sz w:val="52"/>
          <w:szCs w:val="48"/>
        </w:rPr>
      </w:pPr>
    </w:p>
    <w:p w14:paraId="5BA61C75" w14:textId="1645593A" w:rsidR="00AF0832" w:rsidRPr="0018579D" w:rsidRDefault="00AF0832" w:rsidP="0069261E">
      <w:pPr>
        <w:tabs>
          <w:tab w:val="left" w:pos="5610"/>
        </w:tabs>
        <w:rPr>
          <w:rFonts w:cs="Times New Roman"/>
          <w:sz w:val="52"/>
          <w:szCs w:val="48"/>
          <w:lang w:val="en-GB"/>
        </w:rPr>
      </w:pPr>
      <w:r w:rsidRPr="0018579D">
        <w:rPr>
          <w:rFonts w:cs="Times New Roman"/>
          <w:sz w:val="52"/>
          <w:szCs w:val="48"/>
          <w:lang w:val="en-GB"/>
        </w:rPr>
        <w:t>Abstract</w:t>
      </w:r>
    </w:p>
    <w:p w14:paraId="6E12DF34" w14:textId="0E44C56B" w:rsidR="00D21E82" w:rsidRDefault="0018579D" w:rsidP="007C00AA">
      <w:pPr>
        <w:jc w:val="both"/>
        <w:rPr>
          <w:lang w:val="en-GB"/>
        </w:rPr>
        <w:pPrChange w:id="7" w:author="Christian Fuchsberger" w:date="2021-04-03T15:42:00Z">
          <w:pPr/>
        </w:pPrChange>
      </w:pPr>
      <w:r w:rsidRPr="0018579D">
        <w:rPr>
          <w:lang w:val="en-GB"/>
        </w:rPr>
        <w:t xml:space="preserve">The paper at </w:t>
      </w:r>
      <w:r>
        <w:rPr>
          <w:lang w:val="en-GB"/>
        </w:rPr>
        <w:t>hand deals with the implementation of a stabilization unit, which provide</w:t>
      </w:r>
      <w:r w:rsidR="00724FD9">
        <w:rPr>
          <w:lang w:val="en-GB"/>
        </w:rPr>
        <w:t>s</w:t>
      </w:r>
      <w:r>
        <w:rPr>
          <w:lang w:val="en-GB"/>
        </w:rPr>
        <w:t xml:space="preserve"> support for recording pictures and videos. </w:t>
      </w:r>
      <w:r w:rsidR="00724FD9">
        <w:rPr>
          <w:lang w:val="en-GB"/>
        </w:rPr>
        <w:t>A</w:t>
      </w:r>
      <w:r>
        <w:rPr>
          <w:lang w:val="en-GB"/>
        </w:rPr>
        <w:t xml:space="preserve"> prototype has been developed and constructed which</w:t>
      </w:r>
      <w:r w:rsidR="00D21E82">
        <w:rPr>
          <w:lang w:val="en-GB"/>
        </w:rPr>
        <w:t xml:space="preserve"> performs a position</w:t>
      </w:r>
      <w:r>
        <w:rPr>
          <w:lang w:val="en-GB"/>
        </w:rPr>
        <w:t xml:space="preserve"> </w:t>
      </w:r>
      <w:r w:rsidR="00D21E82">
        <w:rPr>
          <w:lang w:val="en-GB"/>
        </w:rPr>
        <w:t>contro</w:t>
      </w:r>
      <w:r w:rsidR="00724FD9">
        <w:rPr>
          <w:lang w:val="en-GB"/>
        </w:rPr>
        <w:t>l</w:t>
      </w:r>
      <w:r w:rsidR="00D21E82">
        <w:rPr>
          <w:lang w:val="en-GB"/>
        </w:rPr>
        <w:t xml:space="preserve">. </w:t>
      </w:r>
    </w:p>
    <w:p w14:paraId="5380FB81" w14:textId="77777777" w:rsidR="007C00AA" w:rsidRDefault="00724FD9" w:rsidP="007C00AA">
      <w:pPr>
        <w:jc w:val="both"/>
        <w:rPr>
          <w:ins w:id="8" w:author="Christian Fuchsberger" w:date="2021-04-03T15:43:00Z"/>
          <w:lang w:val="en-GB"/>
        </w:rPr>
      </w:pPr>
      <w:r>
        <w:rPr>
          <w:lang w:val="en-GB"/>
        </w:rPr>
        <w:t>T</w:t>
      </w:r>
      <w:r w:rsidR="00D21E82">
        <w:rPr>
          <w:lang w:val="en-GB"/>
        </w:rPr>
        <w:t xml:space="preserve">he </w:t>
      </w:r>
      <w:r>
        <w:rPr>
          <w:lang w:val="en-GB"/>
        </w:rPr>
        <w:t xml:space="preserve">mechanical </w:t>
      </w:r>
      <w:r w:rsidR="00D21E82">
        <w:rPr>
          <w:lang w:val="en-GB"/>
        </w:rPr>
        <w:t xml:space="preserve">components of the CSSU have been </w:t>
      </w:r>
      <w:r>
        <w:rPr>
          <w:lang w:val="en-GB"/>
        </w:rPr>
        <w:t xml:space="preserve">3D </w:t>
      </w:r>
      <w:r w:rsidR="00D21E82">
        <w:rPr>
          <w:lang w:val="en-GB"/>
        </w:rPr>
        <w:t xml:space="preserve">modelled and milled. The material used therefor was an aluminium alloy. </w:t>
      </w:r>
      <w:ins w:id="9" w:author="Christian Fuchsberger" w:date="2021-04-03T15:41:00Z">
        <w:r w:rsidR="00E729F5">
          <w:rPr>
            <w:lang w:val="en-GB"/>
          </w:rPr>
          <w:br/>
        </w:r>
        <w:r w:rsidR="00E729F5">
          <w:rPr>
            <w:lang w:val="en-GB"/>
          </w:rPr>
          <w:br/>
        </w:r>
      </w:ins>
      <w:del w:id="10" w:author="Christian Fuchsberger" w:date="2021-04-03T15:42:00Z">
        <w:r w:rsidDel="007C00AA">
          <w:rPr>
            <w:lang w:val="en-GB"/>
          </w:rPr>
          <w:delText xml:space="preserve">The paper </w:delText>
        </w:r>
      </w:del>
      <w:ins w:id="11" w:author="Christian Fuchsberger" w:date="2021-04-03T15:42:00Z">
        <w:r w:rsidR="00E729F5">
          <w:rPr>
            <w:lang w:val="en-GB"/>
          </w:rPr>
          <w:t>F</w:t>
        </w:r>
      </w:ins>
      <w:del w:id="12" w:author="Christian Fuchsberger" w:date="2021-04-03T15:42:00Z">
        <w:r w:rsidDel="00E729F5">
          <w:rPr>
            <w:lang w:val="en-GB"/>
          </w:rPr>
          <w:delText>f</w:delText>
        </w:r>
      </w:del>
      <w:r>
        <w:rPr>
          <w:lang w:val="en-GB"/>
        </w:rPr>
        <w:t>urther</w:t>
      </w:r>
      <w:ins w:id="13" w:author="Christian Fuchsberger" w:date="2021-04-03T15:42:00Z">
        <w:r w:rsidR="00E729F5">
          <w:rPr>
            <w:lang w:val="en-GB"/>
          </w:rPr>
          <w:t xml:space="preserve">more the </w:t>
        </w:r>
        <w:proofErr w:type="gramStart"/>
        <w:r w:rsidR="00E729F5">
          <w:rPr>
            <w:lang w:val="en-GB"/>
          </w:rPr>
          <w:t xml:space="preserve">project </w:t>
        </w:r>
      </w:ins>
      <w:r>
        <w:rPr>
          <w:lang w:val="en-GB"/>
        </w:rPr>
        <w:t xml:space="preserve"> covers</w:t>
      </w:r>
      <w:proofErr w:type="gramEnd"/>
      <w:r>
        <w:rPr>
          <w:lang w:val="en-GB"/>
        </w:rPr>
        <w:t xml:space="preserve"> the implementation of a</w:t>
      </w:r>
      <w:r w:rsidR="00D21E82">
        <w:rPr>
          <w:lang w:val="en-GB"/>
        </w:rPr>
        <w:t xml:space="preserve"> control </w:t>
      </w:r>
      <w:r>
        <w:rPr>
          <w:lang w:val="en-GB"/>
        </w:rPr>
        <w:t>a</w:t>
      </w:r>
      <w:r w:rsidR="00D21E82">
        <w:rPr>
          <w:lang w:val="en-GB"/>
        </w:rPr>
        <w:t>lgorithm on a microcontroller. An inertial measurement unit has been used for acquisition of inclination</w:t>
      </w:r>
      <w:r>
        <w:rPr>
          <w:lang w:val="en-GB"/>
        </w:rPr>
        <w:t>, which represents the input data to the algorithm</w:t>
      </w:r>
      <w:r w:rsidR="00D21E82">
        <w:rPr>
          <w:lang w:val="en-GB"/>
        </w:rPr>
        <w:t>.</w:t>
      </w:r>
      <w:r>
        <w:rPr>
          <w:lang w:val="en-GB"/>
        </w:rPr>
        <w:t xml:space="preserve"> Three actuat</w:t>
      </w:r>
      <w:r w:rsidR="00EE2922">
        <w:rPr>
          <w:lang w:val="en-GB"/>
        </w:rPr>
        <w:t xml:space="preserve">ors, which have been installed according to the </w:t>
      </w:r>
      <w:proofErr w:type="spellStart"/>
      <w:r w:rsidR="00EE2922">
        <w:rPr>
          <w:lang w:val="en-GB"/>
        </w:rPr>
        <w:t>cardanic</w:t>
      </w:r>
      <w:proofErr w:type="spellEnd"/>
      <w:r w:rsidR="00EE2922">
        <w:rPr>
          <w:lang w:val="en-GB"/>
        </w:rPr>
        <w:t xml:space="preserve"> suspension, are controlled by the </w:t>
      </w:r>
      <w:proofErr w:type="gramStart"/>
      <w:r w:rsidR="00EE2922">
        <w:rPr>
          <w:lang w:val="en-GB"/>
        </w:rPr>
        <w:t>algorithm</w:t>
      </w:r>
      <w:proofErr w:type="gramEnd"/>
      <w:r w:rsidR="00EE2922">
        <w:rPr>
          <w:lang w:val="en-GB"/>
        </w:rPr>
        <w:t xml:space="preserve"> and therefore provide stability to the platform the recording device can be installed on. </w:t>
      </w:r>
    </w:p>
    <w:p w14:paraId="4F3A2648" w14:textId="77777777" w:rsidR="007C00AA" w:rsidRDefault="00E452BB" w:rsidP="007C00AA">
      <w:pPr>
        <w:jc w:val="both"/>
        <w:rPr>
          <w:ins w:id="14" w:author="Christian Fuchsberger" w:date="2021-04-03T15:43:00Z"/>
          <w:lang w:val="en-GB"/>
        </w:rPr>
      </w:pPr>
      <w:r>
        <w:rPr>
          <w:lang w:val="en-GB"/>
        </w:rPr>
        <w:t xml:space="preserve">Further functions of the CSSU </w:t>
      </w:r>
      <w:r w:rsidR="00EE2922">
        <w:rPr>
          <w:lang w:val="en-GB"/>
        </w:rPr>
        <w:t>are</w:t>
      </w:r>
      <w:r>
        <w:rPr>
          <w:lang w:val="en-GB"/>
        </w:rPr>
        <w:t xml:space="preserve"> the detection of the level of the accumulator and information output on an integrated display. </w:t>
      </w:r>
    </w:p>
    <w:p w14:paraId="06BC699B" w14:textId="77777777" w:rsidR="007C00AA" w:rsidRDefault="00E452BB" w:rsidP="007C00AA">
      <w:pPr>
        <w:jc w:val="both"/>
        <w:rPr>
          <w:ins w:id="15" w:author="Christian Fuchsberger" w:date="2021-04-03T15:44:00Z"/>
          <w:lang w:val="en-GB"/>
        </w:rPr>
      </w:pPr>
      <w:r>
        <w:rPr>
          <w:lang w:val="en-GB"/>
        </w:rPr>
        <w:t>An Atmel</w:t>
      </w:r>
      <w:r w:rsidR="00677BD0">
        <w:rPr>
          <w:lang w:val="en-GB"/>
        </w:rPr>
        <w:t xml:space="preserve"> </w:t>
      </w:r>
      <w:proofErr w:type="spellStart"/>
      <w:r w:rsidR="00677BD0">
        <w:rPr>
          <w:lang w:val="en-GB"/>
        </w:rPr>
        <w:t>a</w:t>
      </w:r>
      <w:r>
        <w:rPr>
          <w:lang w:val="en-GB"/>
        </w:rPr>
        <w:t>tmega</w:t>
      </w:r>
      <w:proofErr w:type="spellEnd"/>
      <w:r>
        <w:rPr>
          <w:lang w:val="en-GB"/>
        </w:rPr>
        <w:t xml:space="preserve">-microcontroller </w:t>
      </w:r>
      <w:ins w:id="16" w:author="Christian Fuchsberger" w:date="2021-04-03T15:43:00Z">
        <w:r w:rsidR="007C00AA">
          <w:rPr>
            <w:lang w:val="en-GB"/>
          </w:rPr>
          <w:t>is</w:t>
        </w:r>
      </w:ins>
      <w:del w:id="17" w:author="Christian Fuchsberger" w:date="2021-04-03T15:43:00Z">
        <w:r w:rsidDel="007C00AA">
          <w:rPr>
            <w:lang w:val="en-GB"/>
          </w:rPr>
          <w:delText>was</w:delText>
        </w:r>
      </w:del>
      <w:r>
        <w:rPr>
          <w:lang w:val="en-GB"/>
        </w:rPr>
        <w:t xml:space="preserve"> used in the project </w:t>
      </w:r>
      <w:r w:rsidR="00032F3C">
        <w:rPr>
          <w:lang w:val="en-GB"/>
        </w:rPr>
        <w:t>and programmed</w:t>
      </w:r>
      <w:r>
        <w:rPr>
          <w:lang w:val="en-GB"/>
        </w:rPr>
        <w:t xml:space="preserve"> with C++. </w:t>
      </w:r>
    </w:p>
    <w:p w14:paraId="7D7CC4A2" w14:textId="22F37283" w:rsidR="00AF0832" w:rsidRPr="0018579D" w:rsidRDefault="00E452BB" w:rsidP="007C00AA">
      <w:pPr>
        <w:jc w:val="both"/>
        <w:rPr>
          <w:lang w:val="en-GB"/>
        </w:rPr>
        <w:pPrChange w:id="18" w:author="Christian Fuchsberger" w:date="2021-04-03T15:42:00Z">
          <w:pPr/>
        </w:pPrChange>
      </w:pPr>
      <w:r>
        <w:rPr>
          <w:lang w:val="en-GB"/>
        </w:rPr>
        <w:t xml:space="preserve">An own circuit board has been designed and implemented for detection of the level of the accumulator, which uses hall sensors </w:t>
      </w:r>
      <w:proofErr w:type="gramStart"/>
      <w:r>
        <w:rPr>
          <w:lang w:val="en-GB"/>
        </w:rPr>
        <w:t>in order to</w:t>
      </w:r>
      <w:proofErr w:type="gramEnd"/>
      <w:r>
        <w:rPr>
          <w:lang w:val="en-GB"/>
        </w:rPr>
        <w:t xml:space="preserve"> measure the </w:t>
      </w:r>
      <w:r w:rsidR="00677BD0">
        <w:rPr>
          <w:lang w:val="en-GB"/>
        </w:rPr>
        <w:t xml:space="preserve">flowing </w:t>
      </w:r>
      <w:r>
        <w:rPr>
          <w:lang w:val="en-GB"/>
        </w:rPr>
        <w:t xml:space="preserve">current. </w:t>
      </w:r>
      <w:del w:id="19" w:author="Christian Fuchsberger" w:date="2021-04-03T15:44:00Z">
        <w:r w:rsidDel="007C00AA">
          <w:rPr>
            <w:lang w:val="en-GB"/>
          </w:rPr>
          <w:delText>On ground</w:delText>
        </w:r>
        <w:r w:rsidR="00032F3C" w:rsidDel="007C00AA">
          <w:rPr>
            <w:lang w:val="en-GB"/>
          </w:rPr>
          <w:delText>s</w:delText>
        </w:r>
      </w:del>
      <w:ins w:id="20" w:author="Christian Fuchsberger" w:date="2021-04-03T15:44:00Z">
        <w:r w:rsidR="007C00AA">
          <w:rPr>
            <w:lang w:val="en-GB"/>
          </w:rPr>
          <w:t>Because</w:t>
        </w:r>
      </w:ins>
      <w:r>
        <w:rPr>
          <w:lang w:val="en-GB"/>
        </w:rPr>
        <w:t xml:space="preserve"> of different supply voltages being needed another circuit board was implemented </w:t>
      </w:r>
      <w:proofErr w:type="gramStart"/>
      <w:r>
        <w:rPr>
          <w:lang w:val="en-GB"/>
        </w:rPr>
        <w:t>in order to</w:t>
      </w:r>
      <w:proofErr w:type="gramEnd"/>
      <w:r>
        <w:rPr>
          <w:lang w:val="en-GB"/>
        </w:rPr>
        <w:t xml:space="preserve"> regulate the supply voltage</w:t>
      </w:r>
      <w:ins w:id="21" w:author="Christian Fuchsberger" w:date="2021-04-03T15:45:00Z">
        <w:r w:rsidR="007C00AA">
          <w:rPr>
            <w:lang w:val="en-GB"/>
          </w:rPr>
          <w:t>.</w:t>
        </w:r>
      </w:ins>
      <w:del w:id="22" w:author="Christian Fuchsberger" w:date="2021-04-03T15:45:00Z">
        <w:r w:rsidDel="007C00AA">
          <w:rPr>
            <w:lang w:val="en-GB"/>
          </w:rPr>
          <w:delText xml:space="preserve"> of the accumulator.</w:delText>
        </w:r>
      </w:del>
    </w:p>
    <w:p w14:paraId="5DE7CFC3" w14:textId="211A5916" w:rsidR="00AF0832" w:rsidRPr="0018579D" w:rsidRDefault="00AF0832" w:rsidP="0069261E">
      <w:pPr>
        <w:tabs>
          <w:tab w:val="left" w:pos="5610"/>
        </w:tabs>
        <w:rPr>
          <w:rFonts w:cs="Times New Roman"/>
          <w:sz w:val="52"/>
          <w:szCs w:val="48"/>
          <w:lang w:val="en-GB"/>
        </w:rPr>
      </w:pPr>
    </w:p>
    <w:p w14:paraId="0AD87464" w14:textId="2CF5DA2D" w:rsidR="00AF0832" w:rsidRPr="0018579D" w:rsidRDefault="00AF0832" w:rsidP="0069261E">
      <w:pPr>
        <w:tabs>
          <w:tab w:val="left" w:pos="5610"/>
        </w:tabs>
        <w:rPr>
          <w:rFonts w:cs="Times New Roman"/>
          <w:sz w:val="52"/>
          <w:szCs w:val="48"/>
          <w:lang w:val="en-GB"/>
        </w:rPr>
      </w:pPr>
    </w:p>
    <w:p w14:paraId="6EBFAC83" w14:textId="4A4A1852" w:rsidR="00AF0832" w:rsidRPr="0018579D" w:rsidRDefault="00AF0832" w:rsidP="0069261E">
      <w:pPr>
        <w:tabs>
          <w:tab w:val="left" w:pos="5610"/>
        </w:tabs>
        <w:rPr>
          <w:rFonts w:cs="Times New Roman"/>
          <w:sz w:val="52"/>
          <w:szCs w:val="48"/>
          <w:lang w:val="en-GB"/>
        </w:rPr>
      </w:pPr>
    </w:p>
    <w:p w14:paraId="1793F003" w14:textId="72620E9A" w:rsidR="00AF0832" w:rsidRPr="0018579D" w:rsidRDefault="00AF0832" w:rsidP="0069261E">
      <w:pPr>
        <w:tabs>
          <w:tab w:val="left" w:pos="5610"/>
        </w:tabs>
        <w:rPr>
          <w:rFonts w:cs="Times New Roman"/>
          <w:sz w:val="52"/>
          <w:szCs w:val="48"/>
          <w:lang w:val="en-GB"/>
        </w:rPr>
      </w:pPr>
    </w:p>
    <w:p w14:paraId="2F015D8C" w14:textId="0E998293" w:rsidR="00AF0832" w:rsidRPr="0018579D" w:rsidRDefault="00AF0832" w:rsidP="0069261E">
      <w:pPr>
        <w:tabs>
          <w:tab w:val="left" w:pos="5610"/>
        </w:tabs>
        <w:rPr>
          <w:rFonts w:cs="Times New Roman"/>
          <w:sz w:val="52"/>
          <w:szCs w:val="48"/>
          <w:lang w:val="en-GB"/>
        </w:rPr>
      </w:pPr>
    </w:p>
    <w:p w14:paraId="44ED3882" w14:textId="09378298" w:rsidR="00AF0832" w:rsidRPr="0018579D" w:rsidRDefault="00AF0832" w:rsidP="0069261E">
      <w:pPr>
        <w:tabs>
          <w:tab w:val="left" w:pos="5610"/>
        </w:tabs>
        <w:rPr>
          <w:rFonts w:cs="Times New Roman"/>
          <w:sz w:val="52"/>
          <w:szCs w:val="48"/>
          <w:lang w:val="en-GB"/>
        </w:rPr>
      </w:pPr>
    </w:p>
    <w:p w14:paraId="486774FB" w14:textId="6CE07BB9" w:rsidR="00AF0832" w:rsidRPr="0018579D" w:rsidRDefault="00AF0832" w:rsidP="0069261E">
      <w:pPr>
        <w:tabs>
          <w:tab w:val="left" w:pos="5610"/>
        </w:tabs>
        <w:rPr>
          <w:rFonts w:cs="Times New Roman"/>
          <w:sz w:val="52"/>
          <w:szCs w:val="48"/>
          <w:lang w:val="en-GB"/>
        </w:rPr>
      </w:pPr>
    </w:p>
    <w:p w14:paraId="4004E5B0" w14:textId="16EC6B9B" w:rsidR="00AF0832" w:rsidRPr="0018579D" w:rsidRDefault="00AF0832" w:rsidP="0069261E">
      <w:pPr>
        <w:tabs>
          <w:tab w:val="left" w:pos="5610"/>
        </w:tabs>
        <w:rPr>
          <w:rFonts w:cs="Times New Roman"/>
          <w:sz w:val="52"/>
          <w:szCs w:val="48"/>
          <w:lang w:val="en-GB"/>
        </w:rPr>
      </w:pPr>
    </w:p>
    <w:p w14:paraId="06E8C48C" w14:textId="2AC8DAEB" w:rsidR="00AF0832" w:rsidRPr="0018579D" w:rsidRDefault="00AF0832" w:rsidP="0069261E">
      <w:pPr>
        <w:tabs>
          <w:tab w:val="left" w:pos="5610"/>
        </w:tabs>
        <w:rPr>
          <w:rFonts w:cs="Times New Roman"/>
          <w:sz w:val="52"/>
          <w:szCs w:val="48"/>
          <w:lang w:val="en-GB"/>
        </w:rPr>
      </w:pPr>
    </w:p>
    <w:p w14:paraId="7E9A2BE9" w14:textId="7B938DF7" w:rsidR="00AF0832" w:rsidRPr="0018579D" w:rsidRDefault="00AF0832" w:rsidP="0069261E">
      <w:pPr>
        <w:tabs>
          <w:tab w:val="left" w:pos="5610"/>
        </w:tabs>
        <w:rPr>
          <w:rFonts w:cs="Times New Roman"/>
          <w:sz w:val="52"/>
          <w:szCs w:val="48"/>
          <w:lang w:val="en-GB"/>
        </w:rPr>
      </w:pPr>
    </w:p>
    <w:p w14:paraId="66BA348A" w14:textId="3B571E6B" w:rsidR="00AF0832" w:rsidRPr="001027D4" w:rsidRDefault="00AF0832" w:rsidP="0069261E">
      <w:pPr>
        <w:tabs>
          <w:tab w:val="left" w:pos="5610"/>
        </w:tabs>
        <w:rPr>
          <w:rFonts w:cs="Times New Roman"/>
          <w:sz w:val="52"/>
          <w:szCs w:val="48"/>
        </w:rPr>
      </w:pPr>
      <w:r w:rsidRPr="001027D4">
        <w:rPr>
          <w:rFonts w:cs="Times New Roman"/>
          <w:sz w:val="52"/>
          <w:szCs w:val="48"/>
        </w:rPr>
        <w:t xml:space="preserve">Danksagung </w:t>
      </w:r>
    </w:p>
    <w:p w14:paraId="1836CD95" w14:textId="345373E7" w:rsidR="00AF0832" w:rsidRDefault="006F4112" w:rsidP="007C00AA">
      <w:pPr>
        <w:jc w:val="both"/>
        <w:pPrChange w:id="23" w:author="Christian Fuchsberger" w:date="2021-04-03T15:45:00Z">
          <w:pPr/>
        </w:pPrChange>
      </w:pPr>
      <w:r>
        <w:t xml:space="preserve">Wir, Stundner Marco, Lalic Sebastijan und Stojicic Daniel möchten uns hiermit bei allen Personen bedanken, welche uns bei der Realisierung unseres Projektes unterstützt haben. </w:t>
      </w:r>
    </w:p>
    <w:p w14:paraId="58E367BA" w14:textId="60542112" w:rsidR="006F4112" w:rsidRPr="00D577C1" w:rsidRDefault="00DF6101" w:rsidP="007C00AA">
      <w:pPr>
        <w:jc w:val="both"/>
        <w:pPrChange w:id="24" w:author="Christian Fuchsberger" w:date="2021-04-03T15:45:00Z">
          <w:pPr/>
        </w:pPrChange>
      </w:pPr>
      <w:r>
        <w:t>Besonderer Dank gebührt unsere</w:t>
      </w:r>
      <w:r w:rsidR="00860317">
        <w:t>n</w:t>
      </w:r>
      <w:r>
        <w:t xml:space="preserve"> Betreuer</w:t>
      </w:r>
      <w:r w:rsidR="00860317">
        <w:t>n,</w:t>
      </w:r>
      <w:r>
        <w:t xml:space="preserve"> Dipl. Ing. Christian Fuchsberger und Ing. Alexander </w:t>
      </w:r>
      <w:proofErr w:type="spellStart"/>
      <w:r>
        <w:t>Libovsky</w:t>
      </w:r>
      <w:proofErr w:type="spellEnd"/>
      <w:r>
        <w:t>, welche uns seit Beginn des Projektes, fortlaufend bei der Verwirklichung begleitet und unterstützt haben. Wir durften immer darauf vertrauen unsere Gedankengänge sowie Arbeitsschritte mit ihnen kritisch zu diskutieren und Hilfestellungen bei etwaigen Problem</w:t>
      </w:r>
      <w:r w:rsidR="003A1964">
        <w:t>en</w:t>
      </w:r>
      <w:r>
        <w:t xml:space="preserve"> zu erhalten. </w:t>
      </w:r>
    </w:p>
    <w:p w14:paraId="18B164AB" w14:textId="707CE0DB" w:rsidR="00AF0832" w:rsidRPr="00D577C1" w:rsidDel="007C00AA" w:rsidRDefault="00AF0832" w:rsidP="0069261E">
      <w:pPr>
        <w:tabs>
          <w:tab w:val="left" w:pos="5610"/>
        </w:tabs>
        <w:rPr>
          <w:del w:id="25" w:author="Christian Fuchsberger" w:date="2021-04-03T15:45:00Z"/>
          <w:rFonts w:cs="Times New Roman"/>
          <w:sz w:val="52"/>
          <w:szCs w:val="48"/>
        </w:rPr>
      </w:pPr>
    </w:p>
    <w:p w14:paraId="20661445" w14:textId="07246A6B" w:rsidR="00AF0832" w:rsidRPr="00D577C1" w:rsidRDefault="00AF0832" w:rsidP="0069261E">
      <w:pPr>
        <w:tabs>
          <w:tab w:val="left" w:pos="5610"/>
        </w:tabs>
        <w:rPr>
          <w:rFonts w:cs="Times New Roman"/>
          <w:sz w:val="52"/>
          <w:szCs w:val="48"/>
        </w:rPr>
      </w:pPr>
    </w:p>
    <w:p w14:paraId="1B134C10" w14:textId="4E59B656" w:rsidR="00AF0832" w:rsidRPr="00D577C1" w:rsidRDefault="00AF0832" w:rsidP="0069261E">
      <w:pPr>
        <w:tabs>
          <w:tab w:val="left" w:pos="5610"/>
        </w:tabs>
        <w:rPr>
          <w:rFonts w:cs="Times New Roman"/>
          <w:sz w:val="52"/>
          <w:szCs w:val="48"/>
        </w:rPr>
      </w:pPr>
    </w:p>
    <w:p w14:paraId="62B4E7BE" w14:textId="512B5072" w:rsidR="00AF0832" w:rsidRPr="00D577C1" w:rsidRDefault="00AF0832" w:rsidP="0069261E">
      <w:pPr>
        <w:tabs>
          <w:tab w:val="left" w:pos="5610"/>
        </w:tabs>
        <w:rPr>
          <w:rFonts w:cs="Times New Roman"/>
          <w:sz w:val="52"/>
          <w:szCs w:val="48"/>
        </w:rPr>
      </w:pPr>
    </w:p>
    <w:p w14:paraId="05B9F8E3" w14:textId="0A43D6BE" w:rsidR="00AF0832" w:rsidRPr="00D577C1" w:rsidRDefault="00AF0832" w:rsidP="0069261E">
      <w:pPr>
        <w:tabs>
          <w:tab w:val="left" w:pos="5610"/>
        </w:tabs>
        <w:rPr>
          <w:rFonts w:cs="Times New Roman"/>
          <w:sz w:val="52"/>
          <w:szCs w:val="48"/>
        </w:rPr>
      </w:pPr>
    </w:p>
    <w:p w14:paraId="3F6ECB34" w14:textId="56DC5C2A" w:rsidR="00AF0832" w:rsidRPr="00D577C1" w:rsidRDefault="00AF0832" w:rsidP="0069261E">
      <w:pPr>
        <w:tabs>
          <w:tab w:val="left" w:pos="5610"/>
        </w:tabs>
        <w:rPr>
          <w:rFonts w:cs="Times New Roman"/>
          <w:sz w:val="52"/>
          <w:szCs w:val="48"/>
        </w:rPr>
      </w:pPr>
    </w:p>
    <w:p w14:paraId="10195767" w14:textId="373AC922" w:rsidR="00AF0832" w:rsidRPr="00D577C1" w:rsidRDefault="00AF0832" w:rsidP="0069261E">
      <w:pPr>
        <w:tabs>
          <w:tab w:val="left" w:pos="5610"/>
        </w:tabs>
        <w:rPr>
          <w:rFonts w:cs="Times New Roman"/>
          <w:sz w:val="52"/>
          <w:szCs w:val="48"/>
        </w:rPr>
      </w:pPr>
    </w:p>
    <w:p w14:paraId="6542F876" w14:textId="5542C246" w:rsidR="00AF0832" w:rsidRPr="00D577C1" w:rsidRDefault="00AF0832" w:rsidP="0069261E">
      <w:pPr>
        <w:tabs>
          <w:tab w:val="left" w:pos="5610"/>
        </w:tabs>
        <w:rPr>
          <w:rFonts w:cs="Times New Roman"/>
          <w:sz w:val="52"/>
          <w:szCs w:val="48"/>
        </w:rPr>
      </w:pPr>
    </w:p>
    <w:p w14:paraId="7D23D77C" w14:textId="630EAB01" w:rsidR="00AF0832" w:rsidRPr="00D577C1" w:rsidRDefault="00AF0832" w:rsidP="0069261E">
      <w:pPr>
        <w:tabs>
          <w:tab w:val="left" w:pos="5610"/>
        </w:tabs>
        <w:rPr>
          <w:rFonts w:cs="Times New Roman"/>
          <w:sz w:val="52"/>
          <w:szCs w:val="48"/>
        </w:rPr>
      </w:pPr>
    </w:p>
    <w:p w14:paraId="44C3220D" w14:textId="0CFE1AA7" w:rsidR="00AF0832" w:rsidRPr="00D577C1" w:rsidRDefault="00AF0832" w:rsidP="0069261E">
      <w:pPr>
        <w:tabs>
          <w:tab w:val="left" w:pos="5610"/>
        </w:tabs>
        <w:rPr>
          <w:rFonts w:cs="Times New Roman"/>
          <w:sz w:val="52"/>
          <w:szCs w:val="48"/>
        </w:rPr>
      </w:pPr>
    </w:p>
    <w:p w14:paraId="0B51288D" w14:textId="438D5F52" w:rsidR="00AF0832" w:rsidRPr="00D577C1" w:rsidDel="007C00AA" w:rsidRDefault="00AF0832" w:rsidP="0069261E">
      <w:pPr>
        <w:tabs>
          <w:tab w:val="left" w:pos="5610"/>
        </w:tabs>
        <w:rPr>
          <w:del w:id="26" w:author="Christian Fuchsberger" w:date="2021-04-03T15:46:00Z"/>
          <w:rFonts w:cs="Times New Roman"/>
          <w:sz w:val="52"/>
          <w:szCs w:val="48"/>
        </w:rPr>
      </w:pPr>
    </w:p>
    <w:p w14:paraId="218EAC2D" w14:textId="01CB2687" w:rsidR="00AF0832" w:rsidRPr="00D577C1" w:rsidDel="007C00AA" w:rsidRDefault="00AF0832" w:rsidP="0069261E">
      <w:pPr>
        <w:tabs>
          <w:tab w:val="left" w:pos="5610"/>
        </w:tabs>
        <w:rPr>
          <w:del w:id="27" w:author="Christian Fuchsberger" w:date="2021-04-03T15:46:00Z"/>
          <w:rFonts w:cs="Times New Roman"/>
          <w:sz w:val="52"/>
          <w:szCs w:val="48"/>
        </w:rPr>
      </w:pPr>
    </w:p>
    <w:p w14:paraId="4F14F99A" w14:textId="72B85B4A" w:rsidR="00AF0832" w:rsidRPr="00D577C1" w:rsidRDefault="00AF0832" w:rsidP="0069261E">
      <w:pPr>
        <w:tabs>
          <w:tab w:val="left" w:pos="5610"/>
        </w:tabs>
        <w:rPr>
          <w:rFonts w:cs="Times New Roman"/>
          <w:sz w:val="52"/>
          <w:szCs w:val="48"/>
        </w:rPr>
      </w:pPr>
    </w:p>
    <w:bookmarkStart w:id="28" w:name="_Toc60758532" w:displacedByCustomXml="next"/>
    <w:sdt>
      <w:sdtPr>
        <w:rPr>
          <w:rFonts w:eastAsiaTheme="minorHAnsi" w:cstheme="minorBidi"/>
          <w:color w:val="auto"/>
          <w:sz w:val="24"/>
          <w:szCs w:val="22"/>
          <w:lang w:val="de-DE" w:eastAsia="en-US"/>
        </w:rPr>
        <w:id w:val="1571696295"/>
        <w:docPartObj>
          <w:docPartGallery w:val="Table of Contents"/>
          <w:docPartUnique/>
        </w:docPartObj>
      </w:sdtPr>
      <w:sdtEndPr>
        <w:rPr>
          <w:b/>
          <w:bCs/>
        </w:rPr>
      </w:sdtEndPr>
      <w:sdtContent>
        <w:p w14:paraId="3009EBBA" w14:textId="30BF1D64" w:rsidR="00DB3085" w:rsidRDefault="00DB3085" w:rsidP="006F4112">
          <w:pPr>
            <w:pStyle w:val="Inhaltsverzeichnisberschrift"/>
            <w:numPr>
              <w:ilvl w:val="0"/>
              <w:numId w:val="0"/>
            </w:numPr>
          </w:pPr>
          <w:r>
            <w:rPr>
              <w:lang w:val="de-DE"/>
            </w:rPr>
            <w:t>Inhaltsverzeichnis</w:t>
          </w:r>
        </w:p>
        <w:p w14:paraId="2C9F2BE2" w14:textId="390181AE" w:rsidR="00187300" w:rsidRDefault="00DB3085">
          <w:pPr>
            <w:pStyle w:val="Verzeichnis1"/>
            <w:tabs>
              <w:tab w:val="left" w:pos="480"/>
              <w:tab w:val="right" w:leader="dot" w:pos="9062"/>
            </w:tabs>
            <w:rPr>
              <w:rFonts w:asciiTheme="minorHAnsi" w:eastAsiaTheme="minorEastAsia" w:hAnsiTheme="minorHAnsi"/>
              <w:noProof/>
              <w:sz w:val="22"/>
              <w:lang w:eastAsia="de-AT"/>
            </w:rPr>
          </w:pPr>
          <w:r>
            <w:fldChar w:fldCharType="begin"/>
          </w:r>
          <w:r>
            <w:instrText xml:space="preserve"> TOC \o \h \z \u </w:instrText>
          </w:r>
          <w:r>
            <w:fldChar w:fldCharType="separate"/>
          </w:r>
          <w:hyperlink w:anchor="_Toc68186501" w:history="1">
            <w:r w:rsidR="00187300" w:rsidRPr="00B3353D">
              <w:rPr>
                <w:rStyle w:val="Hyperlink"/>
                <w:rFonts w:cs="Times New Roman"/>
                <w:noProof/>
              </w:rPr>
              <w:t>1</w:t>
            </w:r>
            <w:r w:rsidR="00187300">
              <w:rPr>
                <w:rFonts w:asciiTheme="minorHAnsi" w:eastAsiaTheme="minorEastAsia" w:hAnsiTheme="minorHAnsi"/>
                <w:noProof/>
                <w:sz w:val="22"/>
                <w:lang w:eastAsia="de-AT"/>
              </w:rPr>
              <w:tab/>
            </w:r>
            <w:r w:rsidR="00187300" w:rsidRPr="00B3353D">
              <w:rPr>
                <w:rStyle w:val="Hyperlink"/>
                <w:rFonts w:cs="Times New Roman"/>
                <w:noProof/>
              </w:rPr>
              <w:t>Einleitung</w:t>
            </w:r>
            <w:r w:rsidR="00187300">
              <w:rPr>
                <w:noProof/>
                <w:webHidden/>
              </w:rPr>
              <w:tab/>
            </w:r>
            <w:r w:rsidR="00187300">
              <w:rPr>
                <w:noProof/>
                <w:webHidden/>
              </w:rPr>
              <w:fldChar w:fldCharType="begin"/>
            </w:r>
            <w:r w:rsidR="00187300">
              <w:rPr>
                <w:noProof/>
                <w:webHidden/>
              </w:rPr>
              <w:instrText xml:space="preserve"> PAGEREF _Toc68186501 \h </w:instrText>
            </w:r>
            <w:r w:rsidR="00187300">
              <w:rPr>
                <w:noProof/>
                <w:webHidden/>
              </w:rPr>
            </w:r>
            <w:r w:rsidR="00187300">
              <w:rPr>
                <w:noProof/>
                <w:webHidden/>
              </w:rPr>
              <w:fldChar w:fldCharType="separate"/>
            </w:r>
            <w:r w:rsidR="00187300">
              <w:rPr>
                <w:noProof/>
                <w:webHidden/>
              </w:rPr>
              <w:t>12</w:t>
            </w:r>
            <w:r w:rsidR="00187300">
              <w:rPr>
                <w:noProof/>
                <w:webHidden/>
              </w:rPr>
              <w:fldChar w:fldCharType="end"/>
            </w:r>
          </w:hyperlink>
        </w:p>
        <w:p w14:paraId="71633FA3" w14:textId="1140CB18"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02" w:history="1">
            <w:r w:rsidR="00187300" w:rsidRPr="00B3353D">
              <w:rPr>
                <w:rStyle w:val="Hyperlink"/>
                <w:rFonts w:cs="Times New Roman"/>
                <w:noProof/>
              </w:rPr>
              <w:t>1.1</w:t>
            </w:r>
            <w:r w:rsidR="00187300">
              <w:rPr>
                <w:rFonts w:asciiTheme="minorHAnsi" w:eastAsiaTheme="minorEastAsia" w:hAnsiTheme="minorHAnsi"/>
                <w:noProof/>
                <w:sz w:val="22"/>
                <w:lang w:eastAsia="de-AT"/>
              </w:rPr>
              <w:tab/>
            </w:r>
            <w:r w:rsidR="00187300" w:rsidRPr="00B3353D">
              <w:rPr>
                <w:rStyle w:val="Hyperlink"/>
                <w:rFonts w:cs="Times New Roman"/>
                <w:noProof/>
              </w:rPr>
              <w:t>Zielsetzung</w:t>
            </w:r>
            <w:r w:rsidR="00187300">
              <w:rPr>
                <w:noProof/>
                <w:webHidden/>
              </w:rPr>
              <w:tab/>
            </w:r>
            <w:r w:rsidR="00187300">
              <w:rPr>
                <w:noProof/>
                <w:webHidden/>
              </w:rPr>
              <w:fldChar w:fldCharType="begin"/>
            </w:r>
            <w:r w:rsidR="00187300">
              <w:rPr>
                <w:noProof/>
                <w:webHidden/>
              </w:rPr>
              <w:instrText xml:space="preserve"> PAGEREF _Toc68186502 \h </w:instrText>
            </w:r>
            <w:r w:rsidR="00187300">
              <w:rPr>
                <w:noProof/>
                <w:webHidden/>
              </w:rPr>
            </w:r>
            <w:r w:rsidR="00187300">
              <w:rPr>
                <w:noProof/>
                <w:webHidden/>
              </w:rPr>
              <w:fldChar w:fldCharType="separate"/>
            </w:r>
            <w:r w:rsidR="00187300">
              <w:rPr>
                <w:noProof/>
                <w:webHidden/>
              </w:rPr>
              <w:t>12</w:t>
            </w:r>
            <w:r w:rsidR="00187300">
              <w:rPr>
                <w:noProof/>
                <w:webHidden/>
              </w:rPr>
              <w:fldChar w:fldCharType="end"/>
            </w:r>
          </w:hyperlink>
        </w:p>
        <w:p w14:paraId="078D3572" w14:textId="0DA9A535"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03" w:history="1">
            <w:r w:rsidR="00187300" w:rsidRPr="00B3353D">
              <w:rPr>
                <w:rStyle w:val="Hyperlink"/>
                <w:noProof/>
              </w:rPr>
              <w:t>1.2</w:t>
            </w:r>
            <w:r w:rsidR="00187300">
              <w:rPr>
                <w:rFonts w:asciiTheme="minorHAnsi" w:eastAsiaTheme="minorEastAsia" w:hAnsiTheme="minorHAnsi"/>
                <w:noProof/>
                <w:sz w:val="22"/>
                <w:lang w:eastAsia="de-AT"/>
              </w:rPr>
              <w:tab/>
            </w:r>
            <w:r w:rsidR="00187300" w:rsidRPr="00B3353D">
              <w:rPr>
                <w:rStyle w:val="Hyperlink"/>
                <w:noProof/>
              </w:rPr>
              <w:t>Realisierungsansatz</w:t>
            </w:r>
            <w:r w:rsidR="00187300">
              <w:rPr>
                <w:noProof/>
                <w:webHidden/>
              </w:rPr>
              <w:tab/>
            </w:r>
            <w:r w:rsidR="00187300">
              <w:rPr>
                <w:noProof/>
                <w:webHidden/>
              </w:rPr>
              <w:fldChar w:fldCharType="begin"/>
            </w:r>
            <w:r w:rsidR="00187300">
              <w:rPr>
                <w:noProof/>
                <w:webHidden/>
              </w:rPr>
              <w:instrText xml:space="preserve"> PAGEREF _Toc68186503 \h </w:instrText>
            </w:r>
            <w:r w:rsidR="00187300">
              <w:rPr>
                <w:noProof/>
                <w:webHidden/>
              </w:rPr>
            </w:r>
            <w:r w:rsidR="00187300">
              <w:rPr>
                <w:noProof/>
                <w:webHidden/>
              </w:rPr>
              <w:fldChar w:fldCharType="separate"/>
            </w:r>
            <w:r w:rsidR="00187300">
              <w:rPr>
                <w:noProof/>
                <w:webHidden/>
              </w:rPr>
              <w:t>13</w:t>
            </w:r>
            <w:r w:rsidR="00187300">
              <w:rPr>
                <w:noProof/>
                <w:webHidden/>
              </w:rPr>
              <w:fldChar w:fldCharType="end"/>
            </w:r>
          </w:hyperlink>
        </w:p>
        <w:p w14:paraId="4F48192D" w14:textId="6D916825"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04" w:history="1">
            <w:r w:rsidR="00187300" w:rsidRPr="00B3353D">
              <w:rPr>
                <w:rStyle w:val="Hyperlink"/>
                <w:rFonts w:cs="Times New Roman"/>
                <w:noProof/>
              </w:rPr>
              <w:t>1.3</w:t>
            </w:r>
            <w:r w:rsidR="00187300">
              <w:rPr>
                <w:rFonts w:asciiTheme="minorHAnsi" w:eastAsiaTheme="minorEastAsia" w:hAnsiTheme="minorHAnsi"/>
                <w:noProof/>
                <w:sz w:val="22"/>
                <w:lang w:eastAsia="de-AT"/>
              </w:rPr>
              <w:tab/>
            </w:r>
            <w:r w:rsidR="00187300" w:rsidRPr="00B3353D">
              <w:rPr>
                <w:rStyle w:val="Hyperlink"/>
                <w:rFonts w:cs="Times New Roman"/>
                <w:noProof/>
              </w:rPr>
              <w:t>Projektstruktur</w:t>
            </w:r>
            <w:r w:rsidR="00187300">
              <w:rPr>
                <w:noProof/>
                <w:webHidden/>
              </w:rPr>
              <w:tab/>
            </w:r>
            <w:r w:rsidR="00187300">
              <w:rPr>
                <w:noProof/>
                <w:webHidden/>
              </w:rPr>
              <w:fldChar w:fldCharType="begin"/>
            </w:r>
            <w:r w:rsidR="00187300">
              <w:rPr>
                <w:noProof/>
                <w:webHidden/>
              </w:rPr>
              <w:instrText xml:space="preserve"> PAGEREF _Toc68186504 \h </w:instrText>
            </w:r>
            <w:r w:rsidR="00187300">
              <w:rPr>
                <w:noProof/>
                <w:webHidden/>
              </w:rPr>
            </w:r>
            <w:r w:rsidR="00187300">
              <w:rPr>
                <w:noProof/>
                <w:webHidden/>
              </w:rPr>
              <w:fldChar w:fldCharType="separate"/>
            </w:r>
            <w:r w:rsidR="00187300">
              <w:rPr>
                <w:noProof/>
                <w:webHidden/>
              </w:rPr>
              <w:t>14</w:t>
            </w:r>
            <w:r w:rsidR="00187300">
              <w:rPr>
                <w:noProof/>
                <w:webHidden/>
              </w:rPr>
              <w:fldChar w:fldCharType="end"/>
            </w:r>
          </w:hyperlink>
        </w:p>
        <w:p w14:paraId="1BFAA71F" w14:textId="61BD2FF5"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05" w:history="1">
            <w:r w:rsidR="00187300" w:rsidRPr="00B3353D">
              <w:rPr>
                <w:rStyle w:val="Hyperlink"/>
                <w:rFonts w:cs="Times New Roman"/>
                <w:noProof/>
              </w:rPr>
              <w:t>1.3.1</w:t>
            </w:r>
            <w:r w:rsidR="00187300">
              <w:rPr>
                <w:rFonts w:asciiTheme="minorHAnsi" w:eastAsiaTheme="minorEastAsia" w:hAnsiTheme="minorHAnsi"/>
                <w:noProof/>
                <w:sz w:val="22"/>
                <w:lang w:eastAsia="de-AT"/>
              </w:rPr>
              <w:tab/>
            </w:r>
            <w:r w:rsidR="00187300" w:rsidRPr="00B3353D">
              <w:rPr>
                <w:rStyle w:val="Hyperlink"/>
                <w:rFonts w:cs="Times New Roman"/>
                <w:noProof/>
              </w:rPr>
              <w:t>Personal</w:t>
            </w:r>
            <w:r w:rsidR="00187300">
              <w:rPr>
                <w:noProof/>
                <w:webHidden/>
              </w:rPr>
              <w:tab/>
            </w:r>
            <w:r w:rsidR="00187300">
              <w:rPr>
                <w:noProof/>
                <w:webHidden/>
              </w:rPr>
              <w:fldChar w:fldCharType="begin"/>
            </w:r>
            <w:r w:rsidR="00187300">
              <w:rPr>
                <w:noProof/>
                <w:webHidden/>
              </w:rPr>
              <w:instrText xml:space="preserve"> PAGEREF _Toc68186505 \h </w:instrText>
            </w:r>
            <w:r w:rsidR="00187300">
              <w:rPr>
                <w:noProof/>
                <w:webHidden/>
              </w:rPr>
            </w:r>
            <w:r w:rsidR="00187300">
              <w:rPr>
                <w:noProof/>
                <w:webHidden/>
              </w:rPr>
              <w:fldChar w:fldCharType="separate"/>
            </w:r>
            <w:r w:rsidR="00187300">
              <w:rPr>
                <w:noProof/>
                <w:webHidden/>
              </w:rPr>
              <w:t>14</w:t>
            </w:r>
            <w:r w:rsidR="00187300">
              <w:rPr>
                <w:noProof/>
                <w:webHidden/>
              </w:rPr>
              <w:fldChar w:fldCharType="end"/>
            </w:r>
          </w:hyperlink>
        </w:p>
        <w:p w14:paraId="79EA0695" w14:textId="10800642"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06" w:history="1">
            <w:r w:rsidR="00187300" w:rsidRPr="00B3353D">
              <w:rPr>
                <w:rStyle w:val="Hyperlink"/>
                <w:rFonts w:cs="Times New Roman"/>
                <w:noProof/>
              </w:rPr>
              <w:t>1.3.2</w:t>
            </w:r>
            <w:r w:rsidR="00187300">
              <w:rPr>
                <w:rFonts w:asciiTheme="minorHAnsi" w:eastAsiaTheme="minorEastAsia" w:hAnsiTheme="minorHAnsi"/>
                <w:noProof/>
                <w:sz w:val="22"/>
                <w:lang w:eastAsia="de-AT"/>
              </w:rPr>
              <w:tab/>
            </w:r>
            <w:r w:rsidR="00187300" w:rsidRPr="00B3353D">
              <w:rPr>
                <w:rStyle w:val="Hyperlink"/>
                <w:rFonts w:cs="Times New Roman"/>
                <w:noProof/>
              </w:rPr>
              <w:t>Leistung</w:t>
            </w:r>
            <w:r w:rsidR="00187300">
              <w:rPr>
                <w:noProof/>
                <w:webHidden/>
              </w:rPr>
              <w:tab/>
            </w:r>
            <w:r w:rsidR="00187300">
              <w:rPr>
                <w:noProof/>
                <w:webHidden/>
              </w:rPr>
              <w:fldChar w:fldCharType="begin"/>
            </w:r>
            <w:r w:rsidR="00187300">
              <w:rPr>
                <w:noProof/>
                <w:webHidden/>
              </w:rPr>
              <w:instrText xml:space="preserve"> PAGEREF _Toc68186506 \h </w:instrText>
            </w:r>
            <w:r w:rsidR="00187300">
              <w:rPr>
                <w:noProof/>
                <w:webHidden/>
              </w:rPr>
            </w:r>
            <w:r w:rsidR="00187300">
              <w:rPr>
                <w:noProof/>
                <w:webHidden/>
              </w:rPr>
              <w:fldChar w:fldCharType="separate"/>
            </w:r>
            <w:r w:rsidR="00187300">
              <w:rPr>
                <w:noProof/>
                <w:webHidden/>
              </w:rPr>
              <w:t>15</w:t>
            </w:r>
            <w:r w:rsidR="00187300">
              <w:rPr>
                <w:noProof/>
                <w:webHidden/>
              </w:rPr>
              <w:fldChar w:fldCharType="end"/>
            </w:r>
          </w:hyperlink>
        </w:p>
        <w:p w14:paraId="220B766B" w14:textId="4697375E" w:rsidR="00187300" w:rsidRDefault="00E729F5">
          <w:pPr>
            <w:pStyle w:val="Verzeichnis4"/>
            <w:tabs>
              <w:tab w:val="left" w:pos="1540"/>
              <w:tab w:val="right" w:leader="dot" w:pos="9062"/>
            </w:tabs>
            <w:rPr>
              <w:noProof/>
            </w:rPr>
          </w:pPr>
          <w:hyperlink w:anchor="_Toc68186507" w:history="1">
            <w:r w:rsidR="00187300" w:rsidRPr="00B3353D">
              <w:rPr>
                <w:rStyle w:val="Hyperlink"/>
                <w:noProof/>
              </w:rPr>
              <w:t>1.3.2.1</w:t>
            </w:r>
            <w:r w:rsidR="00187300">
              <w:rPr>
                <w:noProof/>
              </w:rPr>
              <w:tab/>
            </w:r>
            <w:r w:rsidR="00187300" w:rsidRPr="00B3353D">
              <w:rPr>
                <w:rStyle w:val="Hyperlink"/>
                <w:noProof/>
              </w:rPr>
              <w:t>Projektmanagement (Stojicic)</w:t>
            </w:r>
            <w:r w:rsidR="00187300">
              <w:rPr>
                <w:noProof/>
                <w:webHidden/>
              </w:rPr>
              <w:tab/>
            </w:r>
            <w:r w:rsidR="00187300">
              <w:rPr>
                <w:noProof/>
                <w:webHidden/>
              </w:rPr>
              <w:fldChar w:fldCharType="begin"/>
            </w:r>
            <w:r w:rsidR="00187300">
              <w:rPr>
                <w:noProof/>
                <w:webHidden/>
              </w:rPr>
              <w:instrText xml:space="preserve"> PAGEREF _Toc68186507 \h </w:instrText>
            </w:r>
            <w:r w:rsidR="00187300">
              <w:rPr>
                <w:noProof/>
                <w:webHidden/>
              </w:rPr>
            </w:r>
            <w:r w:rsidR="00187300">
              <w:rPr>
                <w:noProof/>
                <w:webHidden/>
              </w:rPr>
              <w:fldChar w:fldCharType="separate"/>
            </w:r>
            <w:r w:rsidR="00187300">
              <w:rPr>
                <w:noProof/>
                <w:webHidden/>
              </w:rPr>
              <w:t>15</w:t>
            </w:r>
            <w:r w:rsidR="00187300">
              <w:rPr>
                <w:noProof/>
                <w:webHidden/>
              </w:rPr>
              <w:fldChar w:fldCharType="end"/>
            </w:r>
          </w:hyperlink>
        </w:p>
        <w:p w14:paraId="2CCABD1D" w14:textId="13008C0F" w:rsidR="00187300" w:rsidRDefault="00E729F5">
          <w:pPr>
            <w:pStyle w:val="Verzeichnis4"/>
            <w:tabs>
              <w:tab w:val="left" w:pos="1540"/>
              <w:tab w:val="right" w:leader="dot" w:pos="9062"/>
            </w:tabs>
            <w:rPr>
              <w:noProof/>
            </w:rPr>
          </w:pPr>
          <w:hyperlink w:anchor="_Toc68186508" w:history="1">
            <w:r w:rsidR="00187300" w:rsidRPr="00B3353D">
              <w:rPr>
                <w:rStyle w:val="Hyperlink"/>
                <w:noProof/>
              </w:rPr>
              <w:t>1.3.2.2</w:t>
            </w:r>
            <w:r w:rsidR="00187300">
              <w:rPr>
                <w:noProof/>
              </w:rPr>
              <w:tab/>
            </w:r>
            <w:r w:rsidR="00187300" w:rsidRPr="00B3353D">
              <w:rPr>
                <w:rStyle w:val="Hyperlink"/>
                <w:noProof/>
              </w:rPr>
              <w:t>Regelungsentwicklung (Stojicic)</w:t>
            </w:r>
            <w:r w:rsidR="00187300">
              <w:rPr>
                <w:noProof/>
                <w:webHidden/>
              </w:rPr>
              <w:tab/>
            </w:r>
            <w:r w:rsidR="00187300">
              <w:rPr>
                <w:noProof/>
                <w:webHidden/>
              </w:rPr>
              <w:fldChar w:fldCharType="begin"/>
            </w:r>
            <w:r w:rsidR="00187300">
              <w:rPr>
                <w:noProof/>
                <w:webHidden/>
              </w:rPr>
              <w:instrText xml:space="preserve"> PAGEREF _Toc68186508 \h </w:instrText>
            </w:r>
            <w:r w:rsidR="00187300">
              <w:rPr>
                <w:noProof/>
                <w:webHidden/>
              </w:rPr>
            </w:r>
            <w:r w:rsidR="00187300">
              <w:rPr>
                <w:noProof/>
                <w:webHidden/>
              </w:rPr>
              <w:fldChar w:fldCharType="separate"/>
            </w:r>
            <w:r w:rsidR="00187300">
              <w:rPr>
                <w:noProof/>
                <w:webHidden/>
              </w:rPr>
              <w:t>16</w:t>
            </w:r>
            <w:r w:rsidR="00187300">
              <w:rPr>
                <w:noProof/>
                <w:webHidden/>
              </w:rPr>
              <w:fldChar w:fldCharType="end"/>
            </w:r>
          </w:hyperlink>
        </w:p>
        <w:p w14:paraId="78C5DDFE" w14:textId="7A8B5C64" w:rsidR="00187300" w:rsidRDefault="00E729F5">
          <w:pPr>
            <w:pStyle w:val="Verzeichnis4"/>
            <w:tabs>
              <w:tab w:val="left" w:pos="1540"/>
              <w:tab w:val="right" w:leader="dot" w:pos="9062"/>
            </w:tabs>
            <w:rPr>
              <w:noProof/>
            </w:rPr>
          </w:pPr>
          <w:hyperlink w:anchor="_Toc68186509" w:history="1">
            <w:r w:rsidR="00187300" w:rsidRPr="00B3353D">
              <w:rPr>
                <w:rStyle w:val="Hyperlink"/>
                <w:noProof/>
              </w:rPr>
              <w:t>1.3.2.3</w:t>
            </w:r>
            <w:r w:rsidR="00187300">
              <w:rPr>
                <w:noProof/>
              </w:rPr>
              <w:tab/>
            </w:r>
            <w:r w:rsidR="00187300" w:rsidRPr="00B3353D">
              <w:rPr>
                <w:rStyle w:val="Hyperlink"/>
                <w:noProof/>
              </w:rPr>
              <w:t>Softwareentwicklung (Stundner)</w:t>
            </w:r>
            <w:r w:rsidR="00187300">
              <w:rPr>
                <w:noProof/>
                <w:webHidden/>
              </w:rPr>
              <w:tab/>
            </w:r>
            <w:r w:rsidR="00187300">
              <w:rPr>
                <w:noProof/>
                <w:webHidden/>
              </w:rPr>
              <w:fldChar w:fldCharType="begin"/>
            </w:r>
            <w:r w:rsidR="00187300">
              <w:rPr>
                <w:noProof/>
                <w:webHidden/>
              </w:rPr>
              <w:instrText xml:space="preserve"> PAGEREF _Toc68186509 \h </w:instrText>
            </w:r>
            <w:r w:rsidR="00187300">
              <w:rPr>
                <w:noProof/>
                <w:webHidden/>
              </w:rPr>
            </w:r>
            <w:r w:rsidR="00187300">
              <w:rPr>
                <w:noProof/>
                <w:webHidden/>
              </w:rPr>
              <w:fldChar w:fldCharType="separate"/>
            </w:r>
            <w:r w:rsidR="00187300">
              <w:rPr>
                <w:noProof/>
                <w:webHidden/>
              </w:rPr>
              <w:t>17</w:t>
            </w:r>
            <w:r w:rsidR="00187300">
              <w:rPr>
                <w:noProof/>
                <w:webHidden/>
              </w:rPr>
              <w:fldChar w:fldCharType="end"/>
            </w:r>
          </w:hyperlink>
        </w:p>
        <w:p w14:paraId="59E25F05" w14:textId="42006C22" w:rsidR="00187300" w:rsidRDefault="00E729F5">
          <w:pPr>
            <w:pStyle w:val="Verzeichnis4"/>
            <w:tabs>
              <w:tab w:val="left" w:pos="1540"/>
              <w:tab w:val="right" w:leader="dot" w:pos="9062"/>
            </w:tabs>
            <w:rPr>
              <w:noProof/>
            </w:rPr>
          </w:pPr>
          <w:hyperlink w:anchor="_Toc68186510" w:history="1">
            <w:r w:rsidR="00187300" w:rsidRPr="00B3353D">
              <w:rPr>
                <w:rStyle w:val="Hyperlink"/>
                <w:noProof/>
              </w:rPr>
              <w:t>1.3.2.4</w:t>
            </w:r>
            <w:r w:rsidR="00187300">
              <w:rPr>
                <w:noProof/>
              </w:rPr>
              <w:tab/>
            </w:r>
            <w:r w:rsidR="00187300" w:rsidRPr="00B3353D">
              <w:rPr>
                <w:rStyle w:val="Hyperlink"/>
                <w:noProof/>
              </w:rPr>
              <w:t>Hardwareentwicklung (Lalic)</w:t>
            </w:r>
            <w:r w:rsidR="00187300">
              <w:rPr>
                <w:noProof/>
                <w:webHidden/>
              </w:rPr>
              <w:tab/>
            </w:r>
            <w:r w:rsidR="00187300">
              <w:rPr>
                <w:noProof/>
                <w:webHidden/>
              </w:rPr>
              <w:fldChar w:fldCharType="begin"/>
            </w:r>
            <w:r w:rsidR="00187300">
              <w:rPr>
                <w:noProof/>
                <w:webHidden/>
              </w:rPr>
              <w:instrText xml:space="preserve"> PAGEREF _Toc68186510 \h </w:instrText>
            </w:r>
            <w:r w:rsidR="00187300">
              <w:rPr>
                <w:noProof/>
                <w:webHidden/>
              </w:rPr>
            </w:r>
            <w:r w:rsidR="00187300">
              <w:rPr>
                <w:noProof/>
                <w:webHidden/>
              </w:rPr>
              <w:fldChar w:fldCharType="separate"/>
            </w:r>
            <w:r w:rsidR="00187300">
              <w:rPr>
                <w:noProof/>
                <w:webHidden/>
              </w:rPr>
              <w:t>18</w:t>
            </w:r>
            <w:r w:rsidR="00187300">
              <w:rPr>
                <w:noProof/>
                <w:webHidden/>
              </w:rPr>
              <w:fldChar w:fldCharType="end"/>
            </w:r>
          </w:hyperlink>
        </w:p>
        <w:p w14:paraId="5C64257F" w14:textId="50B345CC" w:rsidR="00187300" w:rsidRDefault="00E729F5">
          <w:pPr>
            <w:pStyle w:val="Verzeichnis4"/>
            <w:tabs>
              <w:tab w:val="left" w:pos="1540"/>
              <w:tab w:val="right" w:leader="dot" w:pos="9062"/>
            </w:tabs>
            <w:rPr>
              <w:noProof/>
            </w:rPr>
          </w:pPr>
          <w:hyperlink w:anchor="_Toc68186511" w:history="1">
            <w:r w:rsidR="00187300" w:rsidRPr="00B3353D">
              <w:rPr>
                <w:rStyle w:val="Hyperlink"/>
                <w:noProof/>
              </w:rPr>
              <w:t>1.3.2.5</w:t>
            </w:r>
            <w:r w:rsidR="00187300">
              <w:rPr>
                <w:noProof/>
              </w:rPr>
              <w:tab/>
            </w:r>
            <w:r w:rsidR="00187300" w:rsidRPr="00B3353D">
              <w:rPr>
                <w:rStyle w:val="Hyperlink"/>
                <w:noProof/>
              </w:rPr>
              <w:t>Mechanische Entwicklung (Lalic)</w:t>
            </w:r>
            <w:r w:rsidR="00187300">
              <w:rPr>
                <w:noProof/>
                <w:webHidden/>
              </w:rPr>
              <w:tab/>
            </w:r>
            <w:r w:rsidR="00187300">
              <w:rPr>
                <w:noProof/>
                <w:webHidden/>
              </w:rPr>
              <w:fldChar w:fldCharType="begin"/>
            </w:r>
            <w:r w:rsidR="00187300">
              <w:rPr>
                <w:noProof/>
                <w:webHidden/>
              </w:rPr>
              <w:instrText xml:space="preserve"> PAGEREF _Toc68186511 \h </w:instrText>
            </w:r>
            <w:r w:rsidR="00187300">
              <w:rPr>
                <w:noProof/>
                <w:webHidden/>
              </w:rPr>
            </w:r>
            <w:r w:rsidR="00187300">
              <w:rPr>
                <w:noProof/>
                <w:webHidden/>
              </w:rPr>
              <w:fldChar w:fldCharType="separate"/>
            </w:r>
            <w:r w:rsidR="00187300">
              <w:rPr>
                <w:noProof/>
                <w:webHidden/>
              </w:rPr>
              <w:t>19</w:t>
            </w:r>
            <w:r w:rsidR="00187300">
              <w:rPr>
                <w:noProof/>
                <w:webHidden/>
              </w:rPr>
              <w:fldChar w:fldCharType="end"/>
            </w:r>
          </w:hyperlink>
        </w:p>
        <w:p w14:paraId="08FF5B72" w14:textId="5E7D32FE"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12" w:history="1">
            <w:r w:rsidR="00187300" w:rsidRPr="00B3353D">
              <w:rPr>
                <w:rStyle w:val="Hyperlink"/>
                <w:noProof/>
              </w:rPr>
              <w:t>1.4</w:t>
            </w:r>
            <w:r w:rsidR="00187300">
              <w:rPr>
                <w:rFonts w:asciiTheme="minorHAnsi" w:eastAsiaTheme="minorEastAsia" w:hAnsiTheme="minorHAnsi"/>
                <w:noProof/>
                <w:sz w:val="22"/>
                <w:lang w:eastAsia="de-AT"/>
              </w:rPr>
              <w:tab/>
            </w:r>
            <w:r w:rsidR="00187300" w:rsidRPr="00B3353D">
              <w:rPr>
                <w:rStyle w:val="Hyperlink"/>
                <w:noProof/>
              </w:rPr>
              <w:t>Verwendetes Material</w:t>
            </w:r>
            <w:r w:rsidR="00187300">
              <w:rPr>
                <w:noProof/>
                <w:webHidden/>
              </w:rPr>
              <w:tab/>
            </w:r>
            <w:r w:rsidR="00187300">
              <w:rPr>
                <w:noProof/>
                <w:webHidden/>
              </w:rPr>
              <w:fldChar w:fldCharType="begin"/>
            </w:r>
            <w:r w:rsidR="00187300">
              <w:rPr>
                <w:noProof/>
                <w:webHidden/>
              </w:rPr>
              <w:instrText xml:space="preserve"> PAGEREF _Toc68186512 \h </w:instrText>
            </w:r>
            <w:r w:rsidR="00187300">
              <w:rPr>
                <w:noProof/>
                <w:webHidden/>
              </w:rPr>
            </w:r>
            <w:r w:rsidR="00187300">
              <w:rPr>
                <w:noProof/>
                <w:webHidden/>
              </w:rPr>
              <w:fldChar w:fldCharType="separate"/>
            </w:r>
            <w:r w:rsidR="00187300">
              <w:rPr>
                <w:noProof/>
                <w:webHidden/>
              </w:rPr>
              <w:t>20</w:t>
            </w:r>
            <w:r w:rsidR="00187300">
              <w:rPr>
                <w:noProof/>
                <w:webHidden/>
              </w:rPr>
              <w:fldChar w:fldCharType="end"/>
            </w:r>
          </w:hyperlink>
        </w:p>
        <w:p w14:paraId="4763E3E1" w14:textId="56508BC6"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13" w:history="1">
            <w:r w:rsidR="00187300" w:rsidRPr="00B3353D">
              <w:rPr>
                <w:rStyle w:val="Hyperlink"/>
                <w:rFonts w:cs="Times New Roman"/>
                <w:noProof/>
                <w:lang w:val="de-DE"/>
              </w:rPr>
              <w:t>1.4.1</w:t>
            </w:r>
            <w:r w:rsidR="00187300">
              <w:rPr>
                <w:rFonts w:asciiTheme="minorHAnsi" w:eastAsiaTheme="minorEastAsia" w:hAnsiTheme="minorHAnsi"/>
                <w:noProof/>
                <w:sz w:val="22"/>
                <w:lang w:eastAsia="de-AT"/>
              </w:rPr>
              <w:tab/>
            </w:r>
            <w:r w:rsidR="00187300" w:rsidRPr="00B3353D">
              <w:rPr>
                <w:rStyle w:val="Hyperlink"/>
                <w:rFonts w:cs="Times New Roman"/>
                <w:noProof/>
                <w:lang w:val="de-DE"/>
              </w:rPr>
              <w:t>Bauteilliste</w:t>
            </w:r>
            <w:r w:rsidR="00187300">
              <w:rPr>
                <w:noProof/>
                <w:webHidden/>
              </w:rPr>
              <w:tab/>
            </w:r>
            <w:r w:rsidR="00187300">
              <w:rPr>
                <w:noProof/>
                <w:webHidden/>
              </w:rPr>
              <w:fldChar w:fldCharType="begin"/>
            </w:r>
            <w:r w:rsidR="00187300">
              <w:rPr>
                <w:noProof/>
                <w:webHidden/>
              </w:rPr>
              <w:instrText xml:space="preserve"> PAGEREF _Toc68186513 \h </w:instrText>
            </w:r>
            <w:r w:rsidR="00187300">
              <w:rPr>
                <w:noProof/>
                <w:webHidden/>
              </w:rPr>
            </w:r>
            <w:r w:rsidR="00187300">
              <w:rPr>
                <w:noProof/>
                <w:webHidden/>
              </w:rPr>
              <w:fldChar w:fldCharType="separate"/>
            </w:r>
            <w:r w:rsidR="00187300">
              <w:rPr>
                <w:noProof/>
                <w:webHidden/>
              </w:rPr>
              <w:t>20</w:t>
            </w:r>
            <w:r w:rsidR="00187300">
              <w:rPr>
                <w:noProof/>
                <w:webHidden/>
              </w:rPr>
              <w:fldChar w:fldCharType="end"/>
            </w:r>
          </w:hyperlink>
        </w:p>
        <w:p w14:paraId="5E2A02CE" w14:textId="4B5B2969"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14" w:history="1">
            <w:r w:rsidR="00187300" w:rsidRPr="00B3353D">
              <w:rPr>
                <w:rStyle w:val="Hyperlink"/>
                <w:noProof/>
              </w:rPr>
              <w:t>1.4.2</w:t>
            </w:r>
            <w:r w:rsidR="00187300">
              <w:rPr>
                <w:rFonts w:asciiTheme="minorHAnsi" w:eastAsiaTheme="minorEastAsia" w:hAnsiTheme="minorHAnsi"/>
                <w:noProof/>
                <w:sz w:val="22"/>
                <w:lang w:eastAsia="de-AT"/>
              </w:rPr>
              <w:tab/>
            </w:r>
            <w:r w:rsidR="00187300" w:rsidRPr="00B3353D">
              <w:rPr>
                <w:rStyle w:val="Hyperlink"/>
                <w:noProof/>
              </w:rPr>
              <w:t>Toolchain</w:t>
            </w:r>
            <w:r w:rsidR="00187300">
              <w:rPr>
                <w:noProof/>
                <w:webHidden/>
              </w:rPr>
              <w:tab/>
            </w:r>
            <w:r w:rsidR="00187300">
              <w:rPr>
                <w:noProof/>
                <w:webHidden/>
              </w:rPr>
              <w:fldChar w:fldCharType="begin"/>
            </w:r>
            <w:r w:rsidR="00187300">
              <w:rPr>
                <w:noProof/>
                <w:webHidden/>
              </w:rPr>
              <w:instrText xml:space="preserve"> PAGEREF _Toc68186514 \h </w:instrText>
            </w:r>
            <w:r w:rsidR="00187300">
              <w:rPr>
                <w:noProof/>
                <w:webHidden/>
              </w:rPr>
            </w:r>
            <w:r w:rsidR="00187300">
              <w:rPr>
                <w:noProof/>
                <w:webHidden/>
              </w:rPr>
              <w:fldChar w:fldCharType="separate"/>
            </w:r>
            <w:r w:rsidR="00187300">
              <w:rPr>
                <w:noProof/>
                <w:webHidden/>
              </w:rPr>
              <w:t>20</w:t>
            </w:r>
            <w:r w:rsidR="00187300">
              <w:rPr>
                <w:noProof/>
                <w:webHidden/>
              </w:rPr>
              <w:fldChar w:fldCharType="end"/>
            </w:r>
          </w:hyperlink>
        </w:p>
        <w:p w14:paraId="0CBA9166" w14:textId="1C359379" w:rsidR="00187300" w:rsidRDefault="00E729F5">
          <w:pPr>
            <w:pStyle w:val="Verzeichnis1"/>
            <w:tabs>
              <w:tab w:val="left" w:pos="480"/>
              <w:tab w:val="right" w:leader="dot" w:pos="9062"/>
            </w:tabs>
            <w:rPr>
              <w:rFonts w:asciiTheme="minorHAnsi" w:eastAsiaTheme="minorEastAsia" w:hAnsiTheme="minorHAnsi"/>
              <w:noProof/>
              <w:sz w:val="22"/>
              <w:lang w:eastAsia="de-AT"/>
            </w:rPr>
          </w:pPr>
          <w:hyperlink w:anchor="_Toc68186515" w:history="1">
            <w:r w:rsidR="00187300" w:rsidRPr="00B3353D">
              <w:rPr>
                <w:rStyle w:val="Hyperlink"/>
                <w:rFonts w:cs="Times New Roman"/>
                <w:noProof/>
              </w:rPr>
              <w:t>2</w:t>
            </w:r>
            <w:r w:rsidR="00187300">
              <w:rPr>
                <w:rFonts w:asciiTheme="minorHAnsi" w:eastAsiaTheme="minorEastAsia" w:hAnsiTheme="minorHAnsi"/>
                <w:noProof/>
                <w:sz w:val="22"/>
                <w:lang w:eastAsia="de-AT"/>
              </w:rPr>
              <w:tab/>
            </w:r>
            <w:r w:rsidR="00187300" w:rsidRPr="00B3353D">
              <w:rPr>
                <w:rStyle w:val="Hyperlink"/>
                <w:rFonts w:cs="Times New Roman"/>
                <w:noProof/>
              </w:rPr>
              <w:t>Regelungsentwicklung (Stojicic)</w:t>
            </w:r>
            <w:r w:rsidR="00187300">
              <w:rPr>
                <w:noProof/>
                <w:webHidden/>
              </w:rPr>
              <w:tab/>
            </w:r>
            <w:r w:rsidR="00187300">
              <w:rPr>
                <w:noProof/>
                <w:webHidden/>
              </w:rPr>
              <w:fldChar w:fldCharType="begin"/>
            </w:r>
            <w:r w:rsidR="00187300">
              <w:rPr>
                <w:noProof/>
                <w:webHidden/>
              </w:rPr>
              <w:instrText xml:space="preserve"> PAGEREF _Toc68186515 \h </w:instrText>
            </w:r>
            <w:r w:rsidR="00187300">
              <w:rPr>
                <w:noProof/>
                <w:webHidden/>
              </w:rPr>
            </w:r>
            <w:r w:rsidR="00187300">
              <w:rPr>
                <w:noProof/>
                <w:webHidden/>
              </w:rPr>
              <w:fldChar w:fldCharType="separate"/>
            </w:r>
            <w:r w:rsidR="00187300">
              <w:rPr>
                <w:noProof/>
                <w:webHidden/>
              </w:rPr>
              <w:t>21</w:t>
            </w:r>
            <w:r w:rsidR="00187300">
              <w:rPr>
                <w:noProof/>
                <w:webHidden/>
              </w:rPr>
              <w:fldChar w:fldCharType="end"/>
            </w:r>
          </w:hyperlink>
        </w:p>
        <w:p w14:paraId="6C68B37E" w14:textId="4A6C66FE"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16" w:history="1">
            <w:r w:rsidR="00187300" w:rsidRPr="00B3353D">
              <w:rPr>
                <w:rStyle w:val="Hyperlink"/>
                <w:rFonts w:cs="Times New Roman"/>
                <w:noProof/>
              </w:rPr>
              <w:t>2.1</w:t>
            </w:r>
            <w:r w:rsidR="00187300">
              <w:rPr>
                <w:rFonts w:asciiTheme="minorHAnsi" w:eastAsiaTheme="minorEastAsia" w:hAnsiTheme="minorHAnsi"/>
                <w:noProof/>
                <w:sz w:val="22"/>
                <w:lang w:eastAsia="de-AT"/>
              </w:rPr>
              <w:tab/>
            </w:r>
            <w:r w:rsidR="00187300" w:rsidRPr="00B3353D">
              <w:rPr>
                <w:rStyle w:val="Hyperlink"/>
                <w:rFonts w:cs="Times New Roman"/>
                <w:noProof/>
              </w:rPr>
              <w:t>Recherche und Vorwissen</w:t>
            </w:r>
            <w:r w:rsidR="00187300">
              <w:rPr>
                <w:noProof/>
                <w:webHidden/>
              </w:rPr>
              <w:tab/>
            </w:r>
            <w:r w:rsidR="00187300">
              <w:rPr>
                <w:noProof/>
                <w:webHidden/>
              </w:rPr>
              <w:fldChar w:fldCharType="begin"/>
            </w:r>
            <w:r w:rsidR="00187300">
              <w:rPr>
                <w:noProof/>
                <w:webHidden/>
              </w:rPr>
              <w:instrText xml:space="preserve"> PAGEREF _Toc68186516 \h </w:instrText>
            </w:r>
            <w:r w:rsidR="00187300">
              <w:rPr>
                <w:noProof/>
                <w:webHidden/>
              </w:rPr>
            </w:r>
            <w:r w:rsidR="00187300">
              <w:rPr>
                <w:noProof/>
                <w:webHidden/>
              </w:rPr>
              <w:fldChar w:fldCharType="separate"/>
            </w:r>
            <w:r w:rsidR="00187300">
              <w:rPr>
                <w:noProof/>
                <w:webHidden/>
              </w:rPr>
              <w:t>21</w:t>
            </w:r>
            <w:r w:rsidR="00187300">
              <w:rPr>
                <w:noProof/>
                <w:webHidden/>
              </w:rPr>
              <w:fldChar w:fldCharType="end"/>
            </w:r>
          </w:hyperlink>
        </w:p>
        <w:p w14:paraId="07BAE6E2" w14:textId="600ECD76"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17" w:history="1">
            <w:r w:rsidR="00187300" w:rsidRPr="00B3353D">
              <w:rPr>
                <w:rStyle w:val="Hyperlink"/>
                <w:rFonts w:cs="Times New Roman"/>
                <w:noProof/>
              </w:rPr>
              <w:t>2.1.1</w:t>
            </w:r>
            <w:r w:rsidR="00187300">
              <w:rPr>
                <w:rFonts w:asciiTheme="minorHAnsi" w:eastAsiaTheme="minorEastAsia" w:hAnsiTheme="minorHAnsi"/>
                <w:noProof/>
                <w:sz w:val="22"/>
                <w:lang w:eastAsia="de-AT"/>
              </w:rPr>
              <w:tab/>
            </w:r>
            <w:r w:rsidR="00187300" w:rsidRPr="00B3353D">
              <w:rPr>
                <w:rStyle w:val="Hyperlink"/>
                <w:rFonts w:cs="Times New Roman"/>
                <w:noProof/>
              </w:rPr>
              <w:t>Praktischer Ansatz</w:t>
            </w:r>
            <w:r w:rsidR="00187300">
              <w:rPr>
                <w:noProof/>
                <w:webHidden/>
              </w:rPr>
              <w:tab/>
            </w:r>
            <w:r w:rsidR="00187300">
              <w:rPr>
                <w:noProof/>
                <w:webHidden/>
              </w:rPr>
              <w:fldChar w:fldCharType="begin"/>
            </w:r>
            <w:r w:rsidR="00187300">
              <w:rPr>
                <w:noProof/>
                <w:webHidden/>
              </w:rPr>
              <w:instrText xml:space="preserve"> PAGEREF _Toc68186517 \h </w:instrText>
            </w:r>
            <w:r w:rsidR="00187300">
              <w:rPr>
                <w:noProof/>
                <w:webHidden/>
              </w:rPr>
            </w:r>
            <w:r w:rsidR="00187300">
              <w:rPr>
                <w:noProof/>
                <w:webHidden/>
              </w:rPr>
              <w:fldChar w:fldCharType="separate"/>
            </w:r>
            <w:r w:rsidR="00187300">
              <w:rPr>
                <w:noProof/>
                <w:webHidden/>
              </w:rPr>
              <w:t>22</w:t>
            </w:r>
            <w:r w:rsidR="00187300">
              <w:rPr>
                <w:noProof/>
                <w:webHidden/>
              </w:rPr>
              <w:fldChar w:fldCharType="end"/>
            </w:r>
          </w:hyperlink>
        </w:p>
        <w:p w14:paraId="28381431" w14:textId="0A326A8C"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18" w:history="1">
            <w:r w:rsidR="00187300" w:rsidRPr="00B3353D">
              <w:rPr>
                <w:rStyle w:val="Hyperlink"/>
                <w:noProof/>
              </w:rPr>
              <w:t>2.1.2</w:t>
            </w:r>
            <w:r w:rsidR="00187300">
              <w:rPr>
                <w:rFonts w:asciiTheme="minorHAnsi" w:eastAsiaTheme="minorEastAsia" w:hAnsiTheme="minorHAnsi"/>
                <w:noProof/>
                <w:sz w:val="22"/>
                <w:lang w:eastAsia="de-AT"/>
              </w:rPr>
              <w:tab/>
            </w:r>
            <w:r w:rsidR="00187300" w:rsidRPr="00B3353D">
              <w:rPr>
                <w:rStyle w:val="Hyperlink"/>
                <w:noProof/>
              </w:rPr>
              <w:t>Theoretischer Ansatz</w:t>
            </w:r>
            <w:r w:rsidR="00187300">
              <w:rPr>
                <w:noProof/>
                <w:webHidden/>
              </w:rPr>
              <w:tab/>
            </w:r>
            <w:r w:rsidR="00187300">
              <w:rPr>
                <w:noProof/>
                <w:webHidden/>
              </w:rPr>
              <w:fldChar w:fldCharType="begin"/>
            </w:r>
            <w:r w:rsidR="00187300">
              <w:rPr>
                <w:noProof/>
                <w:webHidden/>
              </w:rPr>
              <w:instrText xml:space="preserve"> PAGEREF _Toc68186518 \h </w:instrText>
            </w:r>
            <w:r w:rsidR="00187300">
              <w:rPr>
                <w:noProof/>
                <w:webHidden/>
              </w:rPr>
            </w:r>
            <w:r w:rsidR="00187300">
              <w:rPr>
                <w:noProof/>
                <w:webHidden/>
              </w:rPr>
              <w:fldChar w:fldCharType="separate"/>
            </w:r>
            <w:r w:rsidR="00187300">
              <w:rPr>
                <w:noProof/>
                <w:webHidden/>
              </w:rPr>
              <w:t>22</w:t>
            </w:r>
            <w:r w:rsidR="00187300">
              <w:rPr>
                <w:noProof/>
                <w:webHidden/>
              </w:rPr>
              <w:fldChar w:fldCharType="end"/>
            </w:r>
          </w:hyperlink>
        </w:p>
        <w:p w14:paraId="0A6B5619" w14:textId="0D93DD4A" w:rsidR="00187300" w:rsidRDefault="00E729F5">
          <w:pPr>
            <w:pStyle w:val="Verzeichnis4"/>
            <w:tabs>
              <w:tab w:val="left" w:pos="1540"/>
              <w:tab w:val="right" w:leader="dot" w:pos="9062"/>
            </w:tabs>
            <w:rPr>
              <w:noProof/>
            </w:rPr>
          </w:pPr>
          <w:hyperlink w:anchor="_Toc68186519" w:history="1">
            <w:r w:rsidR="00187300" w:rsidRPr="00B3353D">
              <w:rPr>
                <w:rStyle w:val="Hyperlink"/>
                <w:noProof/>
              </w:rPr>
              <w:t>2.1.2.1</w:t>
            </w:r>
            <w:r w:rsidR="00187300">
              <w:rPr>
                <w:noProof/>
              </w:rPr>
              <w:tab/>
            </w:r>
            <w:r w:rsidR="00187300" w:rsidRPr="00B3353D">
              <w:rPr>
                <w:rStyle w:val="Hyperlink"/>
                <w:noProof/>
              </w:rPr>
              <w:t>System Identifikation</w:t>
            </w:r>
            <w:r w:rsidR="00187300">
              <w:rPr>
                <w:noProof/>
                <w:webHidden/>
              </w:rPr>
              <w:tab/>
            </w:r>
            <w:r w:rsidR="00187300">
              <w:rPr>
                <w:noProof/>
                <w:webHidden/>
              </w:rPr>
              <w:fldChar w:fldCharType="begin"/>
            </w:r>
            <w:r w:rsidR="00187300">
              <w:rPr>
                <w:noProof/>
                <w:webHidden/>
              </w:rPr>
              <w:instrText xml:space="preserve"> PAGEREF _Toc68186519 \h </w:instrText>
            </w:r>
            <w:r w:rsidR="00187300">
              <w:rPr>
                <w:noProof/>
                <w:webHidden/>
              </w:rPr>
            </w:r>
            <w:r w:rsidR="00187300">
              <w:rPr>
                <w:noProof/>
                <w:webHidden/>
              </w:rPr>
              <w:fldChar w:fldCharType="separate"/>
            </w:r>
            <w:r w:rsidR="00187300">
              <w:rPr>
                <w:noProof/>
                <w:webHidden/>
              </w:rPr>
              <w:t>22</w:t>
            </w:r>
            <w:r w:rsidR="00187300">
              <w:rPr>
                <w:noProof/>
                <w:webHidden/>
              </w:rPr>
              <w:fldChar w:fldCharType="end"/>
            </w:r>
          </w:hyperlink>
        </w:p>
        <w:p w14:paraId="52D2BCB2" w14:textId="7AB6D216" w:rsidR="00187300" w:rsidRDefault="00E729F5">
          <w:pPr>
            <w:pStyle w:val="Verzeichnis4"/>
            <w:tabs>
              <w:tab w:val="left" w:pos="1540"/>
              <w:tab w:val="right" w:leader="dot" w:pos="9062"/>
            </w:tabs>
            <w:rPr>
              <w:noProof/>
            </w:rPr>
          </w:pPr>
          <w:hyperlink w:anchor="_Toc68186520" w:history="1">
            <w:r w:rsidR="00187300" w:rsidRPr="00B3353D">
              <w:rPr>
                <w:rStyle w:val="Hyperlink"/>
                <w:noProof/>
              </w:rPr>
              <w:t>2.1.2.2</w:t>
            </w:r>
            <w:r w:rsidR="00187300">
              <w:rPr>
                <w:noProof/>
              </w:rPr>
              <w:tab/>
            </w:r>
            <w:r w:rsidR="00187300" w:rsidRPr="00B3353D">
              <w:rPr>
                <w:rStyle w:val="Hyperlink"/>
                <w:noProof/>
              </w:rPr>
              <w:t>Herleitung der Differenzialgleichungen</w:t>
            </w:r>
            <w:r w:rsidR="00187300">
              <w:rPr>
                <w:noProof/>
                <w:webHidden/>
              </w:rPr>
              <w:tab/>
            </w:r>
            <w:r w:rsidR="00187300">
              <w:rPr>
                <w:noProof/>
                <w:webHidden/>
              </w:rPr>
              <w:fldChar w:fldCharType="begin"/>
            </w:r>
            <w:r w:rsidR="00187300">
              <w:rPr>
                <w:noProof/>
                <w:webHidden/>
              </w:rPr>
              <w:instrText xml:space="preserve"> PAGEREF _Toc68186520 \h </w:instrText>
            </w:r>
            <w:r w:rsidR="00187300">
              <w:rPr>
                <w:noProof/>
                <w:webHidden/>
              </w:rPr>
            </w:r>
            <w:r w:rsidR="00187300">
              <w:rPr>
                <w:noProof/>
                <w:webHidden/>
              </w:rPr>
              <w:fldChar w:fldCharType="separate"/>
            </w:r>
            <w:r w:rsidR="00187300">
              <w:rPr>
                <w:noProof/>
                <w:webHidden/>
              </w:rPr>
              <w:t>22</w:t>
            </w:r>
            <w:r w:rsidR="00187300">
              <w:rPr>
                <w:noProof/>
                <w:webHidden/>
              </w:rPr>
              <w:fldChar w:fldCharType="end"/>
            </w:r>
          </w:hyperlink>
        </w:p>
        <w:p w14:paraId="799DDAAB" w14:textId="3D20C53D" w:rsidR="00187300" w:rsidRDefault="00E729F5">
          <w:pPr>
            <w:pStyle w:val="Verzeichnis4"/>
            <w:tabs>
              <w:tab w:val="left" w:pos="1540"/>
              <w:tab w:val="right" w:leader="dot" w:pos="9062"/>
            </w:tabs>
            <w:rPr>
              <w:noProof/>
            </w:rPr>
          </w:pPr>
          <w:hyperlink w:anchor="_Toc68186521" w:history="1">
            <w:r w:rsidR="00187300" w:rsidRPr="00B3353D">
              <w:rPr>
                <w:rStyle w:val="Hyperlink"/>
                <w:noProof/>
              </w:rPr>
              <w:t>2.1.2.3</w:t>
            </w:r>
            <w:r w:rsidR="00187300">
              <w:rPr>
                <w:noProof/>
              </w:rPr>
              <w:tab/>
            </w:r>
            <w:r w:rsidR="00187300" w:rsidRPr="00B3353D">
              <w:rPr>
                <w:rStyle w:val="Hyperlink"/>
                <w:noProof/>
              </w:rPr>
              <w:t>Einsetzen in bestehende Modelle</w:t>
            </w:r>
            <w:r w:rsidR="00187300">
              <w:rPr>
                <w:noProof/>
                <w:webHidden/>
              </w:rPr>
              <w:tab/>
            </w:r>
            <w:r w:rsidR="00187300">
              <w:rPr>
                <w:noProof/>
                <w:webHidden/>
              </w:rPr>
              <w:fldChar w:fldCharType="begin"/>
            </w:r>
            <w:r w:rsidR="00187300">
              <w:rPr>
                <w:noProof/>
                <w:webHidden/>
              </w:rPr>
              <w:instrText xml:space="preserve"> PAGEREF _Toc68186521 \h </w:instrText>
            </w:r>
            <w:r w:rsidR="00187300">
              <w:rPr>
                <w:noProof/>
                <w:webHidden/>
              </w:rPr>
            </w:r>
            <w:r w:rsidR="00187300">
              <w:rPr>
                <w:noProof/>
                <w:webHidden/>
              </w:rPr>
              <w:fldChar w:fldCharType="separate"/>
            </w:r>
            <w:r w:rsidR="00187300">
              <w:rPr>
                <w:noProof/>
                <w:webHidden/>
              </w:rPr>
              <w:t>23</w:t>
            </w:r>
            <w:r w:rsidR="00187300">
              <w:rPr>
                <w:noProof/>
                <w:webHidden/>
              </w:rPr>
              <w:fldChar w:fldCharType="end"/>
            </w:r>
          </w:hyperlink>
        </w:p>
        <w:p w14:paraId="37DAC270" w14:textId="20956B6C"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22" w:history="1">
            <w:r w:rsidR="00187300" w:rsidRPr="00B3353D">
              <w:rPr>
                <w:rStyle w:val="Hyperlink"/>
                <w:rFonts w:cs="Times New Roman"/>
                <w:noProof/>
              </w:rPr>
              <w:t>2.2</w:t>
            </w:r>
            <w:r w:rsidR="00187300">
              <w:rPr>
                <w:rFonts w:asciiTheme="minorHAnsi" w:eastAsiaTheme="minorEastAsia" w:hAnsiTheme="minorHAnsi"/>
                <w:noProof/>
                <w:sz w:val="22"/>
                <w:lang w:eastAsia="de-AT"/>
              </w:rPr>
              <w:tab/>
            </w:r>
            <w:r w:rsidR="00187300" w:rsidRPr="00B3353D">
              <w:rPr>
                <w:rStyle w:val="Hyperlink"/>
                <w:rFonts w:cs="Times New Roman"/>
                <w:noProof/>
              </w:rPr>
              <w:t>Servomotor</w:t>
            </w:r>
            <w:r w:rsidR="00187300">
              <w:rPr>
                <w:noProof/>
                <w:webHidden/>
              </w:rPr>
              <w:tab/>
            </w:r>
            <w:r w:rsidR="00187300">
              <w:rPr>
                <w:noProof/>
                <w:webHidden/>
              </w:rPr>
              <w:fldChar w:fldCharType="begin"/>
            </w:r>
            <w:r w:rsidR="00187300">
              <w:rPr>
                <w:noProof/>
                <w:webHidden/>
              </w:rPr>
              <w:instrText xml:space="preserve"> PAGEREF _Toc68186522 \h </w:instrText>
            </w:r>
            <w:r w:rsidR="00187300">
              <w:rPr>
                <w:noProof/>
                <w:webHidden/>
              </w:rPr>
            </w:r>
            <w:r w:rsidR="00187300">
              <w:rPr>
                <w:noProof/>
                <w:webHidden/>
              </w:rPr>
              <w:fldChar w:fldCharType="separate"/>
            </w:r>
            <w:r w:rsidR="00187300">
              <w:rPr>
                <w:noProof/>
                <w:webHidden/>
              </w:rPr>
              <w:t>23</w:t>
            </w:r>
            <w:r w:rsidR="00187300">
              <w:rPr>
                <w:noProof/>
                <w:webHidden/>
              </w:rPr>
              <w:fldChar w:fldCharType="end"/>
            </w:r>
          </w:hyperlink>
        </w:p>
        <w:p w14:paraId="5E622751" w14:textId="75E63A35"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23" w:history="1">
            <w:r w:rsidR="00187300" w:rsidRPr="00B3353D">
              <w:rPr>
                <w:rStyle w:val="Hyperlink"/>
                <w:rFonts w:cs="Times New Roman"/>
                <w:noProof/>
              </w:rPr>
              <w:t>2.3</w:t>
            </w:r>
            <w:r w:rsidR="00187300">
              <w:rPr>
                <w:rFonts w:asciiTheme="minorHAnsi" w:eastAsiaTheme="minorEastAsia" w:hAnsiTheme="minorHAnsi"/>
                <w:noProof/>
                <w:sz w:val="22"/>
                <w:lang w:eastAsia="de-AT"/>
              </w:rPr>
              <w:tab/>
            </w:r>
            <w:r w:rsidR="00187300" w:rsidRPr="00B3353D">
              <w:rPr>
                <w:rStyle w:val="Hyperlink"/>
                <w:rFonts w:cs="Times New Roman"/>
                <w:noProof/>
              </w:rPr>
              <w:t>Getriebemotor</w:t>
            </w:r>
            <w:r w:rsidR="00187300">
              <w:rPr>
                <w:noProof/>
                <w:webHidden/>
              </w:rPr>
              <w:tab/>
            </w:r>
            <w:r w:rsidR="00187300">
              <w:rPr>
                <w:noProof/>
                <w:webHidden/>
              </w:rPr>
              <w:fldChar w:fldCharType="begin"/>
            </w:r>
            <w:r w:rsidR="00187300">
              <w:rPr>
                <w:noProof/>
                <w:webHidden/>
              </w:rPr>
              <w:instrText xml:space="preserve"> PAGEREF _Toc68186523 \h </w:instrText>
            </w:r>
            <w:r w:rsidR="00187300">
              <w:rPr>
                <w:noProof/>
                <w:webHidden/>
              </w:rPr>
            </w:r>
            <w:r w:rsidR="00187300">
              <w:rPr>
                <w:noProof/>
                <w:webHidden/>
              </w:rPr>
              <w:fldChar w:fldCharType="separate"/>
            </w:r>
            <w:r w:rsidR="00187300">
              <w:rPr>
                <w:noProof/>
                <w:webHidden/>
              </w:rPr>
              <w:t>23</w:t>
            </w:r>
            <w:r w:rsidR="00187300">
              <w:rPr>
                <w:noProof/>
                <w:webHidden/>
              </w:rPr>
              <w:fldChar w:fldCharType="end"/>
            </w:r>
          </w:hyperlink>
        </w:p>
        <w:p w14:paraId="768B2617" w14:textId="6BF85D57"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24" w:history="1">
            <w:r w:rsidR="00187300" w:rsidRPr="00B3353D">
              <w:rPr>
                <w:rStyle w:val="Hyperlink"/>
                <w:rFonts w:cs="Times New Roman"/>
                <w:noProof/>
              </w:rPr>
              <w:t>2.3.1</w:t>
            </w:r>
            <w:r w:rsidR="00187300">
              <w:rPr>
                <w:rFonts w:asciiTheme="minorHAnsi" w:eastAsiaTheme="minorEastAsia" w:hAnsiTheme="minorHAnsi"/>
                <w:noProof/>
                <w:sz w:val="22"/>
                <w:lang w:eastAsia="de-AT"/>
              </w:rPr>
              <w:tab/>
            </w:r>
            <w:r w:rsidR="00187300" w:rsidRPr="00B3353D">
              <w:rPr>
                <w:rStyle w:val="Hyperlink"/>
                <w:rFonts w:cs="Times New Roman"/>
                <w:noProof/>
              </w:rPr>
              <w:t>System Identifikation</w:t>
            </w:r>
            <w:r w:rsidR="00187300">
              <w:rPr>
                <w:noProof/>
                <w:webHidden/>
              </w:rPr>
              <w:tab/>
            </w:r>
            <w:r w:rsidR="00187300">
              <w:rPr>
                <w:noProof/>
                <w:webHidden/>
              </w:rPr>
              <w:fldChar w:fldCharType="begin"/>
            </w:r>
            <w:r w:rsidR="00187300">
              <w:rPr>
                <w:noProof/>
                <w:webHidden/>
              </w:rPr>
              <w:instrText xml:space="preserve"> PAGEREF _Toc68186524 \h </w:instrText>
            </w:r>
            <w:r w:rsidR="00187300">
              <w:rPr>
                <w:noProof/>
                <w:webHidden/>
              </w:rPr>
            </w:r>
            <w:r w:rsidR="00187300">
              <w:rPr>
                <w:noProof/>
                <w:webHidden/>
              </w:rPr>
              <w:fldChar w:fldCharType="separate"/>
            </w:r>
            <w:r w:rsidR="00187300">
              <w:rPr>
                <w:noProof/>
                <w:webHidden/>
              </w:rPr>
              <w:t>23</w:t>
            </w:r>
            <w:r w:rsidR="00187300">
              <w:rPr>
                <w:noProof/>
                <w:webHidden/>
              </w:rPr>
              <w:fldChar w:fldCharType="end"/>
            </w:r>
          </w:hyperlink>
        </w:p>
        <w:p w14:paraId="53412E20" w14:textId="3597A46F" w:rsidR="00187300" w:rsidRDefault="00E729F5">
          <w:pPr>
            <w:pStyle w:val="Verzeichnis4"/>
            <w:tabs>
              <w:tab w:val="left" w:pos="1540"/>
              <w:tab w:val="right" w:leader="dot" w:pos="9062"/>
            </w:tabs>
            <w:rPr>
              <w:noProof/>
            </w:rPr>
          </w:pPr>
          <w:hyperlink w:anchor="_Toc68186525" w:history="1">
            <w:r w:rsidR="00187300" w:rsidRPr="00B3353D">
              <w:rPr>
                <w:rStyle w:val="Hyperlink"/>
                <w:noProof/>
              </w:rPr>
              <w:t>2.3.1.1</w:t>
            </w:r>
            <w:r w:rsidR="00187300">
              <w:rPr>
                <w:noProof/>
              </w:rPr>
              <w:tab/>
            </w:r>
            <w:r w:rsidR="00187300" w:rsidRPr="00B3353D">
              <w:rPr>
                <w:rStyle w:val="Hyperlink"/>
                <w:noProof/>
              </w:rPr>
              <w:t>Quadratur Encoder</w:t>
            </w:r>
            <w:r w:rsidR="00187300">
              <w:rPr>
                <w:noProof/>
                <w:webHidden/>
              </w:rPr>
              <w:tab/>
            </w:r>
            <w:r w:rsidR="00187300">
              <w:rPr>
                <w:noProof/>
                <w:webHidden/>
              </w:rPr>
              <w:fldChar w:fldCharType="begin"/>
            </w:r>
            <w:r w:rsidR="00187300">
              <w:rPr>
                <w:noProof/>
                <w:webHidden/>
              </w:rPr>
              <w:instrText xml:space="preserve"> PAGEREF _Toc68186525 \h </w:instrText>
            </w:r>
            <w:r w:rsidR="00187300">
              <w:rPr>
                <w:noProof/>
                <w:webHidden/>
              </w:rPr>
            </w:r>
            <w:r w:rsidR="00187300">
              <w:rPr>
                <w:noProof/>
                <w:webHidden/>
              </w:rPr>
              <w:fldChar w:fldCharType="separate"/>
            </w:r>
            <w:r w:rsidR="00187300">
              <w:rPr>
                <w:noProof/>
                <w:webHidden/>
              </w:rPr>
              <w:t>24</w:t>
            </w:r>
            <w:r w:rsidR="00187300">
              <w:rPr>
                <w:noProof/>
                <w:webHidden/>
              </w:rPr>
              <w:fldChar w:fldCharType="end"/>
            </w:r>
          </w:hyperlink>
        </w:p>
        <w:p w14:paraId="06935F84" w14:textId="3B8297D8" w:rsidR="00187300" w:rsidRDefault="00E729F5">
          <w:pPr>
            <w:pStyle w:val="Verzeichnis4"/>
            <w:tabs>
              <w:tab w:val="left" w:pos="1540"/>
              <w:tab w:val="right" w:leader="dot" w:pos="9062"/>
            </w:tabs>
            <w:rPr>
              <w:noProof/>
            </w:rPr>
          </w:pPr>
          <w:hyperlink w:anchor="_Toc68186526" w:history="1">
            <w:r w:rsidR="00187300" w:rsidRPr="00B3353D">
              <w:rPr>
                <w:rStyle w:val="Hyperlink"/>
                <w:noProof/>
              </w:rPr>
              <w:t>2.3.1.2</w:t>
            </w:r>
            <w:r w:rsidR="00187300">
              <w:rPr>
                <w:noProof/>
              </w:rPr>
              <w:tab/>
            </w:r>
            <w:r w:rsidR="00187300" w:rsidRPr="00B3353D">
              <w:rPr>
                <w:rStyle w:val="Hyperlink"/>
                <w:noProof/>
              </w:rPr>
              <w:t>Aufbau der System Identifikation</w:t>
            </w:r>
            <w:r w:rsidR="00187300">
              <w:rPr>
                <w:noProof/>
                <w:webHidden/>
              </w:rPr>
              <w:tab/>
            </w:r>
            <w:r w:rsidR="00187300">
              <w:rPr>
                <w:noProof/>
                <w:webHidden/>
              </w:rPr>
              <w:fldChar w:fldCharType="begin"/>
            </w:r>
            <w:r w:rsidR="00187300">
              <w:rPr>
                <w:noProof/>
                <w:webHidden/>
              </w:rPr>
              <w:instrText xml:space="preserve"> PAGEREF _Toc68186526 \h </w:instrText>
            </w:r>
            <w:r w:rsidR="00187300">
              <w:rPr>
                <w:noProof/>
                <w:webHidden/>
              </w:rPr>
            </w:r>
            <w:r w:rsidR="00187300">
              <w:rPr>
                <w:noProof/>
                <w:webHidden/>
              </w:rPr>
              <w:fldChar w:fldCharType="separate"/>
            </w:r>
            <w:r w:rsidR="00187300">
              <w:rPr>
                <w:noProof/>
                <w:webHidden/>
              </w:rPr>
              <w:t>26</w:t>
            </w:r>
            <w:r w:rsidR="00187300">
              <w:rPr>
                <w:noProof/>
                <w:webHidden/>
              </w:rPr>
              <w:fldChar w:fldCharType="end"/>
            </w:r>
          </w:hyperlink>
        </w:p>
        <w:p w14:paraId="5EC3EEEB" w14:textId="65045497" w:rsidR="00187300" w:rsidRDefault="00E729F5">
          <w:pPr>
            <w:pStyle w:val="Verzeichnis4"/>
            <w:tabs>
              <w:tab w:val="left" w:pos="1540"/>
              <w:tab w:val="right" w:leader="dot" w:pos="9062"/>
            </w:tabs>
            <w:rPr>
              <w:noProof/>
            </w:rPr>
          </w:pPr>
          <w:hyperlink w:anchor="_Toc68186527" w:history="1">
            <w:r w:rsidR="00187300" w:rsidRPr="00B3353D">
              <w:rPr>
                <w:rStyle w:val="Hyperlink"/>
                <w:noProof/>
              </w:rPr>
              <w:t>2.3.1.3</w:t>
            </w:r>
            <w:r w:rsidR="00187300">
              <w:rPr>
                <w:noProof/>
              </w:rPr>
              <w:tab/>
            </w:r>
            <w:r w:rsidR="00187300" w:rsidRPr="00B3353D">
              <w:rPr>
                <w:rStyle w:val="Hyperlink"/>
                <w:noProof/>
              </w:rPr>
              <w:t>Ergebnis der System Identifikation</w:t>
            </w:r>
            <w:r w:rsidR="00187300">
              <w:rPr>
                <w:noProof/>
                <w:webHidden/>
              </w:rPr>
              <w:tab/>
            </w:r>
            <w:r w:rsidR="00187300">
              <w:rPr>
                <w:noProof/>
                <w:webHidden/>
              </w:rPr>
              <w:fldChar w:fldCharType="begin"/>
            </w:r>
            <w:r w:rsidR="00187300">
              <w:rPr>
                <w:noProof/>
                <w:webHidden/>
              </w:rPr>
              <w:instrText xml:space="preserve"> PAGEREF _Toc68186527 \h </w:instrText>
            </w:r>
            <w:r w:rsidR="00187300">
              <w:rPr>
                <w:noProof/>
                <w:webHidden/>
              </w:rPr>
            </w:r>
            <w:r w:rsidR="00187300">
              <w:rPr>
                <w:noProof/>
                <w:webHidden/>
              </w:rPr>
              <w:fldChar w:fldCharType="separate"/>
            </w:r>
            <w:r w:rsidR="00187300">
              <w:rPr>
                <w:noProof/>
                <w:webHidden/>
              </w:rPr>
              <w:t>27</w:t>
            </w:r>
            <w:r w:rsidR="00187300">
              <w:rPr>
                <w:noProof/>
                <w:webHidden/>
              </w:rPr>
              <w:fldChar w:fldCharType="end"/>
            </w:r>
          </w:hyperlink>
        </w:p>
        <w:p w14:paraId="1DB18E68" w14:textId="7E6C80CA" w:rsidR="00187300" w:rsidRDefault="00E729F5">
          <w:pPr>
            <w:pStyle w:val="Verzeichnis4"/>
            <w:tabs>
              <w:tab w:val="left" w:pos="1540"/>
              <w:tab w:val="right" w:leader="dot" w:pos="9062"/>
            </w:tabs>
            <w:rPr>
              <w:noProof/>
            </w:rPr>
          </w:pPr>
          <w:hyperlink w:anchor="_Toc68186528" w:history="1">
            <w:r w:rsidR="00187300" w:rsidRPr="00B3353D">
              <w:rPr>
                <w:rStyle w:val="Hyperlink"/>
                <w:noProof/>
              </w:rPr>
              <w:t>2.3.1.4</w:t>
            </w:r>
            <w:r w:rsidR="00187300">
              <w:rPr>
                <w:noProof/>
              </w:rPr>
              <w:tab/>
            </w:r>
            <w:r w:rsidR="00187300" w:rsidRPr="00B3353D">
              <w:rPr>
                <w:rStyle w:val="Hyperlink"/>
                <w:noProof/>
              </w:rPr>
              <w:t>Manuelle Annäherung der Übertragungsfunktion</w:t>
            </w:r>
            <w:r w:rsidR="00187300">
              <w:rPr>
                <w:noProof/>
                <w:webHidden/>
              </w:rPr>
              <w:tab/>
            </w:r>
            <w:r w:rsidR="00187300">
              <w:rPr>
                <w:noProof/>
                <w:webHidden/>
              </w:rPr>
              <w:fldChar w:fldCharType="begin"/>
            </w:r>
            <w:r w:rsidR="00187300">
              <w:rPr>
                <w:noProof/>
                <w:webHidden/>
              </w:rPr>
              <w:instrText xml:space="preserve"> PAGEREF _Toc68186528 \h </w:instrText>
            </w:r>
            <w:r w:rsidR="00187300">
              <w:rPr>
                <w:noProof/>
                <w:webHidden/>
              </w:rPr>
            </w:r>
            <w:r w:rsidR="00187300">
              <w:rPr>
                <w:noProof/>
                <w:webHidden/>
              </w:rPr>
              <w:fldChar w:fldCharType="separate"/>
            </w:r>
            <w:r w:rsidR="00187300">
              <w:rPr>
                <w:noProof/>
                <w:webHidden/>
              </w:rPr>
              <w:t>28</w:t>
            </w:r>
            <w:r w:rsidR="00187300">
              <w:rPr>
                <w:noProof/>
                <w:webHidden/>
              </w:rPr>
              <w:fldChar w:fldCharType="end"/>
            </w:r>
          </w:hyperlink>
        </w:p>
        <w:p w14:paraId="3FB0E7E0" w14:textId="3A4D0B4B" w:rsidR="00187300" w:rsidRDefault="00E729F5">
          <w:pPr>
            <w:pStyle w:val="Verzeichnis4"/>
            <w:tabs>
              <w:tab w:val="left" w:pos="1540"/>
              <w:tab w:val="right" w:leader="dot" w:pos="9062"/>
            </w:tabs>
            <w:rPr>
              <w:noProof/>
            </w:rPr>
          </w:pPr>
          <w:hyperlink w:anchor="_Toc68186529" w:history="1">
            <w:r w:rsidR="00187300" w:rsidRPr="00B3353D">
              <w:rPr>
                <w:rStyle w:val="Hyperlink"/>
                <w:noProof/>
              </w:rPr>
              <w:t>2.3.1.5</w:t>
            </w:r>
            <w:r w:rsidR="00187300">
              <w:rPr>
                <w:noProof/>
              </w:rPr>
              <w:tab/>
            </w:r>
            <w:r w:rsidR="00187300" w:rsidRPr="00B3353D">
              <w:rPr>
                <w:rStyle w:val="Hyperlink"/>
                <w:noProof/>
              </w:rPr>
              <w:t>Annäherung der Übertragungsfunktion mit Matlab</w:t>
            </w:r>
            <w:r w:rsidR="00187300">
              <w:rPr>
                <w:noProof/>
                <w:webHidden/>
              </w:rPr>
              <w:tab/>
            </w:r>
            <w:r w:rsidR="00187300">
              <w:rPr>
                <w:noProof/>
                <w:webHidden/>
              </w:rPr>
              <w:fldChar w:fldCharType="begin"/>
            </w:r>
            <w:r w:rsidR="00187300">
              <w:rPr>
                <w:noProof/>
                <w:webHidden/>
              </w:rPr>
              <w:instrText xml:space="preserve"> PAGEREF _Toc68186529 \h </w:instrText>
            </w:r>
            <w:r w:rsidR="00187300">
              <w:rPr>
                <w:noProof/>
                <w:webHidden/>
              </w:rPr>
            </w:r>
            <w:r w:rsidR="00187300">
              <w:rPr>
                <w:noProof/>
                <w:webHidden/>
              </w:rPr>
              <w:fldChar w:fldCharType="separate"/>
            </w:r>
            <w:r w:rsidR="00187300">
              <w:rPr>
                <w:noProof/>
                <w:webHidden/>
              </w:rPr>
              <w:t>30</w:t>
            </w:r>
            <w:r w:rsidR="00187300">
              <w:rPr>
                <w:noProof/>
                <w:webHidden/>
              </w:rPr>
              <w:fldChar w:fldCharType="end"/>
            </w:r>
          </w:hyperlink>
        </w:p>
        <w:p w14:paraId="00BC49C8" w14:textId="015F7D32" w:rsidR="00187300" w:rsidRDefault="00E729F5">
          <w:pPr>
            <w:pStyle w:val="Verzeichnis4"/>
            <w:tabs>
              <w:tab w:val="left" w:pos="1540"/>
              <w:tab w:val="right" w:leader="dot" w:pos="9062"/>
            </w:tabs>
            <w:rPr>
              <w:noProof/>
            </w:rPr>
          </w:pPr>
          <w:hyperlink w:anchor="_Toc68186530" w:history="1">
            <w:r w:rsidR="00187300" w:rsidRPr="00B3353D">
              <w:rPr>
                <w:rStyle w:val="Hyperlink"/>
                <w:noProof/>
              </w:rPr>
              <w:t>2.3.1.6</w:t>
            </w:r>
            <w:r w:rsidR="00187300">
              <w:rPr>
                <w:noProof/>
              </w:rPr>
              <w:tab/>
            </w:r>
            <w:r w:rsidR="00187300" w:rsidRPr="00B3353D">
              <w:rPr>
                <w:rStyle w:val="Hyperlink"/>
                <w:noProof/>
              </w:rPr>
              <w:t>Vergleich der Ergebnisse</w:t>
            </w:r>
            <w:r w:rsidR="00187300">
              <w:rPr>
                <w:noProof/>
                <w:webHidden/>
              </w:rPr>
              <w:tab/>
            </w:r>
            <w:r w:rsidR="00187300">
              <w:rPr>
                <w:noProof/>
                <w:webHidden/>
              </w:rPr>
              <w:fldChar w:fldCharType="begin"/>
            </w:r>
            <w:r w:rsidR="00187300">
              <w:rPr>
                <w:noProof/>
                <w:webHidden/>
              </w:rPr>
              <w:instrText xml:space="preserve"> PAGEREF _Toc68186530 \h </w:instrText>
            </w:r>
            <w:r w:rsidR="00187300">
              <w:rPr>
                <w:noProof/>
                <w:webHidden/>
              </w:rPr>
            </w:r>
            <w:r w:rsidR="00187300">
              <w:rPr>
                <w:noProof/>
                <w:webHidden/>
              </w:rPr>
              <w:fldChar w:fldCharType="separate"/>
            </w:r>
            <w:r w:rsidR="00187300">
              <w:rPr>
                <w:noProof/>
                <w:webHidden/>
              </w:rPr>
              <w:t>31</w:t>
            </w:r>
            <w:r w:rsidR="00187300">
              <w:rPr>
                <w:noProof/>
                <w:webHidden/>
              </w:rPr>
              <w:fldChar w:fldCharType="end"/>
            </w:r>
          </w:hyperlink>
        </w:p>
        <w:p w14:paraId="5267231F" w14:textId="551BEC49"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31" w:history="1">
            <w:r w:rsidR="00187300" w:rsidRPr="00B3353D">
              <w:rPr>
                <w:rStyle w:val="Hyperlink"/>
                <w:rFonts w:cs="Times New Roman"/>
                <w:noProof/>
              </w:rPr>
              <w:t>2.3.2</w:t>
            </w:r>
            <w:r w:rsidR="00187300">
              <w:rPr>
                <w:rFonts w:asciiTheme="minorHAnsi" w:eastAsiaTheme="minorEastAsia" w:hAnsiTheme="minorHAnsi"/>
                <w:noProof/>
                <w:sz w:val="22"/>
                <w:lang w:eastAsia="de-AT"/>
              </w:rPr>
              <w:tab/>
            </w:r>
            <w:r w:rsidR="00187300" w:rsidRPr="00B3353D">
              <w:rPr>
                <w:rStyle w:val="Hyperlink"/>
                <w:rFonts w:cs="Times New Roman"/>
                <w:noProof/>
              </w:rPr>
              <w:t>Reglerentwicklung</w:t>
            </w:r>
            <w:r w:rsidR="00187300">
              <w:rPr>
                <w:noProof/>
                <w:webHidden/>
              </w:rPr>
              <w:tab/>
            </w:r>
            <w:r w:rsidR="00187300">
              <w:rPr>
                <w:noProof/>
                <w:webHidden/>
              </w:rPr>
              <w:fldChar w:fldCharType="begin"/>
            </w:r>
            <w:r w:rsidR="00187300">
              <w:rPr>
                <w:noProof/>
                <w:webHidden/>
              </w:rPr>
              <w:instrText xml:space="preserve"> PAGEREF _Toc68186531 \h </w:instrText>
            </w:r>
            <w:r w:rsidR="00187300">
              <w:rPr>
                <w:noProof/>
                <w:webHidden/>
              </w:rPr>
            </w:r>
            <w:r w:rsidR="00187300">
              <w:rPr>
                <w:noProof/>
                <w:webHidden/>
              </w:rPr>
              <w:fldChar w:fldCharType="separate"/>
            </w:r>
            <w:r w:rsidR="00187300">
              <w:rPr>
                <w:noProof/>
                <w:webHidden/>
              </w:rPr>
              <w:t>32</w:t>
            </w:r>
            <w:r w:rsidR="00187300">
              <w:rPr>
                <w:noProof/>
                <w:webHidden/>
              </w:rPr>
              <w:fldChar w:fldCharType="end"/>
            </w:r>
          </w:hyperlink>
        </w:p>
        <w:p w14:paraId="59BB2F35" w14:textId="3BFD3CB2" w:rsidR="00187300" w:rsidRDefault="00E729F5">
          <w:pPr>
            <w:pStyle w:val="Verzeichnis4"/>
            <w:tabs>
              <w:tab w:val="left" w:pos="1540"/>
              <w:tab w:val="right" w:leader="dot" w:pos="9062"/>
            </w:tabs>
            <w:rPr>
              <w:noProof/>
            </w:rPr>
          </w:pPr>
          <w:hyperlink w:anchor="_Toc68186532" w:history="1">
            <w:r w:rsidR="00187300" w:rsidRPr="00B3353D">
              <w:rPr>
                <w:rStyle w:val="Hyperlink"/>
                <w:noProof/>
              </w:rPr>
              <w:t>2.3.2.1</w:t>
            </w:r>
            <w:r w:rsidR="00187300">
              <w:rPr>
                <w:noProof/>
              </w:rPr>
              <w:tab/>
            </w:r>
            <w:r w:rsidR="00187300" w:rsidRPr="00B3353D">
              <w:rPr>
                <w:rStyle w:val="Hyperlink"/>
                <w:noProof/>
              </w:rPr>
              <w:t>Kombination der Grundtypen</w:t>
            </w:r>
            <w:r w:rsidR="00187300">
              <w:rPr>
                <w:noProof/>
                <w:webHidden/>
              </w:rPr>
              <w:tab/>
            </w:r>
            <w:r w:rsidR="00187300">
              <w:rPr>
                <w:noProof/>
                <w:webHidden/>
              </w:rPr>
              <w:fldChar w:fldCharType="begin"/>
            </w:r>
            <w:r w:rsidR="00187300">
              <w:rPr>
                <w:noProof/>
                <w:webHidden/>
              </w:rPr>
              <w:instrText xml:space="preserve"> PAGEREF _Toc68186532 \h </w:instrText>
            </w:r>
            <w:r w:rsidR="00187300">
              <w:rPr>
                <w:noProof/>
                <w:webHidden/>
              </w:rPr>
            </w:r>
            <w:r w:rsidR="00187300">
              <w:rPr>
                <w:noProof/>
                <w:webHidden/>
              </w:rPr>
              <w:fldChar w:fldCharType="separate"/>
            </w:r>
            <w:r w:rsidR="00187300">
              <w:rPr>
                <w:noProof/>
                <w:webHidden/>
              </w:rPr>
              <w:t>33</w:t>
            </w:r>
            <w:r w:rsidR="00187300">
              <w:rPr>
                <w:noProof/>
                <w:webHidden/>
              </w:rPr>
              <w:fldChar w:fldCharType="end"/>
            </w:r>
          </w:hyperlink>
        </w:p>
        <w:p w14:paraId="7D0EEC7A" w14:textId="2629F339" w:rsidR="00187300" w:rsidRDefault="00E729F5">
          <w:pPr>
            <w:pStyle w:val="Verzeichnis4"/>
            <w:tabs>
              <w:tab w:val="left" w:pos="1540"/>
              <w:tab w:val="right" w:leader="dot" w:pos="9062"/>
            </w:tabs>
            <w:rPr>
              <w:noProof/>
            </w:rPr>
          </w:pPr>
          <w:hyperlink w:anchor="_Toc68186533" w:history="1">
            <w:r w:rsidR="00187300" w:rsidRPr="00B3353D">
              <w:rPr>
                <w:rStyle w:val="Hyperlink"/>
                <w:noProof/>
              </w:rPr>
              <w:t>2.3.2.2</w:t>
            </w:r>
            <w:r w:rsidR="00187300">
              <w:rPr>
                <w:noProof/>
              </w:rPr>
              <w:tab/>
            </w:r>
            <w:r w:rsidR="00187300" w:rsidRPr="00B3353D">
              <w:rPr>
                <w:rStyle w:val="Hyperlink"/>
                <w:noProof/>
              </w:rPr>
              <w:t>Diskrete und kontinuierliche Regler</w:t>
            </w:r>
            <w:r w:rsidR="00187300">
              <w:rPr>
                <w:noProof/>
                <w:webHidden/>
              </w:rPr>
              <w:tab/>
            </w:r>
            <w:r w:rsidR="00187300">
              <w:rPr>
                <w:noProof/>
                <w:webHidden/>
              </w:rPr>
              <w:fldChar w:fldCharType="begin"/>
            </w:r>
            <w:r w:rsidR="00187300">
              <w:rPr>
                <w:noProof/>
                <w:webHidden/>
              </w:rPr>
              <w:instrText xml:space="preserve"> PAGEREF _Toc68186533 \h </w:instrText>
            </w:r>
            <w:r w:rsidR="00187300">
              <w:rPr>
                <w:noProof/>
                <w:webHidden/>
              </w:rPr>
            </w:r>
            <w:r w:rsidR="00187300">
              <w:rPr>
                <w:noProof/>
                <w:webHidden/>
              </w:rPr>
              <w:fldChar w:fldCharType="separate"/>
            </w:r>
            <w:r w:rsidR="00187300">
              <w:rPr>
                <w:noProof/>
                <w:webHidden/>
              </w:rPr>
              <w:t>34</w:t>
            </w:r>
            <w:r w:rsidR="00187300">
              <w:rPr>
                <w:noProof/>
                <w:webHidden/>
              </w:rPr>
              <w:fldChar w:fldCharType="end"/>
            </w:r>
          </w:hyperlink>
        </w:p>
        <w:p w14:paraId="4092F78F" w14:textId="43C93076" w:rsidR="00187300" w:rsidRDefault="00E729F5">
          <w:pPr>
            <w:pStyle w:val="Verzeichnis4"/>
            <w:tabs>
              <w:tab w:val="left" w:pos="1540"/>
              <w:tab w:val="right" w:leader="dot" w:pos="9062"/>
            </w:tabs>
            <w:rPr>
              <w:noProof/>
            </w:rPr>
          </w:pPr>
          <w:hyperlink w:anchor="_Toc68186534" w:history="1">
            <w:r w:rsidR="00187300" w:rsidRPr="00B3353D">
              <w:rPr>
                <w:rStyle w:val="Hyperlink"/>
                <w:noProof/>
              </w:rPr>
              <w:t>2.3.2.3</w:t>
            </w:r>
            <w:r w:rsidR="00187300">
              <w:rPr>
                <w:noProof/>
              </w:rPr>
              <w:tab/>
            </w:r>
            <w:r w:rsidR="00187300" w:rsidRPr="00B3353D">
              <w:rPr>
                <w:rStyle w:val="Hyperlink"/>
                <w:noProof/>
              </w:rPr>
              <w:t>Reglerentwicklung mit Matlab</w:t>
            </w:r>
            <w:r w:rsidR="00187300">
              <w:rPr>
                <w:noProof/>
                <w:webHidden/>
              </w:rPr>
              <w:tab/>
            </w:r>
            <w:r w:rsidR="00187300">
              <w:rPr>
                <w:noProof/>
                <w:webHidden/>
              </w:rPr>
              <w:fldChar w:fldCharType="begin"/>
            </w:r>
            <w:r w:rsidR="00187300">
              <w:rPr>
                <w:noProof/>
                <w:webHidden/>
              </w:rPr>
              <w:instrText xml:space="preserve"> PAGEREF _Toc68186534 \h </w:instrText>
            </w:r>
            <w:r w:rsidR="00187300">
              <w:rPr>
                <w:noProof/>
                <w:webHidden/>
              </w:rPr>
            </w:r>
            <w:r w:rsidR="00187300">
              <w:rPr>
                <w:noProof/>
                <w:webHidden/>
              </w:rPr>
              <w:fldChar w:fldCharType="separate"/>
            </w:r>
            <w:r w:rsidR="00187300">
              <w:rPr>
                <w:noProof/>
                <w:webHidden/>
              </w:rPr>
              <w:t>34</w:t>
            </w:r>
            <w:r w:rsidR="00187300">
              <w:rPr>
                <w:noProof/>
                <w:webHidden/>
              </w:rPr>
              <w:fldChar w:fldCharType="end"/>
            </w:r>
          </w:hyperlink>
        </w:p>
        <w:p w14:paraId="613010E0" w14:textId="5ACBCFBE" w:rsidR="00187300" w:rsidRDefault="00E729F5">
          <w:pPr>
            <w:pStyle w:val="Verzeichnis5"/>
            <w:tabs>
              <w:tab w:val="left" w:pos="1880"/>
              <w:tab w:val="right" w:leader="dot" w:pos="9062"/>
            </w:tabs>
            <w:rPr>
              <w:noProof/>
            </w:rPr>
          </w:pPr>
          <w:hyperlink w:anchor="_Toc68186535" w:history="1">
            <w:r w:rsidR="00187300" w:rsidRPr="00B3353D">
              <w:rPr>
                <w:rStyle w:val="Hyperlink"/>
                <w:noProof/>
              </w:rPr>
              <w:t>2.3.2.3.1</w:t>
            </w:r>
            <w:r w:rsidR="00187300">
              <w:rPr>
                <w:noProof/>
              </w:rPr>
              <w:tab/>
            </w:r>
            <w:r w:rsidR="00187300" w:rsidRPr="00B3353D">
              <w:rPr>
                <w:rStyle w:val="Hyperlink"/>
                <w:noProof/>
              </w:rPr>
              <w:t>Ziegler Nichols Methode</w:t>
            </w:r>
            <w:r w:rsidR="00187300">
              <w:rPr>
                <w:noProof/>
                <w:webHidden/>
              </w:rPr>
              <w:tab/>
            </w:r>
            <w:r w:rsidR="00187300">
              <w:rPr>
                <w:noProof/>
                <w:webHidden/>
              </w:rPr>
              <w:fldChar w:fldCharType="begin"/>
            </w:r>
            <w:r w:rsidR="00187300">
              <w:rPr>
                <w:noProof/>
                <w:webHidden/>
              </w:rPr>
              <w:instrText xml:space="preserve"> PAGEREF _Toc68186535 \h </w:instrText>
            </w:r>
            <w:r w:rsidR="00187300">
              <w:rPr>
                <w:noProof/>
                <w:webHidden/>
              </w:rPr>
            </w:r>
            <w:r w:rsidR="00187300">
              <w:rPr>
                <w:noProof/>
                <w:webHidden/>
              </w:rPr>
              <w:fldChar w:fldCharType="separate"/>
            </w:r>
            <w:r w:rsidR="00187300">
              <w:rPr>
                <w:noProof/>
                <w:webHidden/>
              </w:rPr>
              <w:t>36</w:t>
            </w:r>
            <w:r w:rsidR="00187300">
              <w:rPr>
                <w:noProof/>
                <w:webHidden/>
              </w:rPr>
              <w:fldChar w:fldCharType="end"/>
            </w:r>
          </w:hyperlink>
        </w:p>
        <w:p w14:paraId="0C0438BF" w14:textId="2547B934" w:rsidR="00187300" w:rsidRDefault="00E729F5">
          <w:pPr>
            <w:pStyle w:val="Verzeichnis5"/>
            <w:tabs>
              <w:tab w:val="left" w:pos="1880"/>
              <w:tab w:val="right" w:leader="dot" w:pos="9062"/>
            </w:tabs>
            <w:rPr>
              <w:noProof/>
            </w:rPr>
          </w:pPr>
          <w:hyperlink w:anchor="_Toc68186536" w:history="1">
            <w:r w:rsidR="00187300" w:rsidRPr="00B3353D">
              <w:rPr>
                <w:rStyle w:val="Hyperlink"/>
                <w:noProof/>
              </w:rPr>
              <w:t>2.3.2.3.2</w:t>
            </w:r>
            <w:r w:rsidR="00187300">
              <w:rPr>
                <w:noProof/>
              </w:rPr>
              <w:tab/>
            </w:r>
            <w:r w:rsidR="00187300" w:rsidRPr="00B3353D">
              <w:rPr>
                <w:rStyle w:val="Hyperlink"/>
                <w:noProof/>
              </w:rPr>
              <w:t>Root Locus Methode</w:t>
            </w:r>
            <w:r w:rsidR="00187300">
              <w:rPr>
                <w:noProof/>
                <w:webHidden/>
              </w:rPr>
              <w:tab/>
            </w:r>
            <w:r w:rsidR="00187300">
              <w:rPr>
                <w:noProof/>
                <w:webHidden/>
              </w:rPr>
              <w:fldChar w:fldCharType="begin"/>
            </w:r>
            <w:r w:rsidR="00187300">
              <w:rPr>
                <w:noProof/>
                <w:webHidden/>
              </w:rPr>
              <w:instrText xml:space="preserve"> PAGEREF _Toc68186536 \h </w:instrText>
            </w:r>
            <w:r w:rsidR="00187300">
              <w:rPr>
                <w:noProof/>
                <w:webHidden/>
              </w:rPr>
            </w:r>
            <w:r w:rsidR="00187300">
              <w:rPr>
                <w:noProof/>
                <w:webHidden/>
              </w:rPr>
              <w:fldChar w:fldCharType="separate"/>
            </w:r>
            <w:r w:rsidR="00187300">
              <w:rPr>
                <w:noProof/>
                <w:webHidden/>
              </w:rPr>
              <w:t>38</w:t>
            </w:r>
            <w:r w:rsidR="00187300">
              <w:rPr>
                <w:noProof/>
                <w:webHidden/>
              </w:rPr>
              <w:fldChar w:fldCharType="end"/>
            </w:r>
          </w:hyperlink>
        </w:p>
        <w:p w14:paraId="1901A2EC" w14:textId="59335916" w:rsidR="00187300" w:rsidRDefault="00E729F5">
          <w:pPr>
            <w:pStyle w:val="Verzeichnis6"/>
            <w:tabs>
              <w:tab w:val="left" w:pos="2267"/>
              <w:tab w:val="right" w:leader="dot" w:pos="9062"/>
            </w:tabs>
            <w:rPr>
              <w:noProof/>
            </w:rPr>
          </w:pPr>
          <w:hyperlink w:anchor="_Toc68186537" w:history="1">
            <w:r w:rsidR="00187300" w:rsidRPr="00B3353D">
              <w:rPr>
                <w:rStyle w:val="Hyperlink"/>
                <w:noProof/>
              </w:rPr>
              <w:t>2.3.2.3.2.1</w:t>
            </w:r>
            <w:r w:rsidR="00187300">
              <w:rPr>
                <w:noProof/>
              </w:rPr>
              <w:tab/>
            </w:r>
            <w:r w:rsidR="00187300" w:rsidRPr="00B3353D">
              <w:rPr>
                <w:rStyle w:val="Hyperlink"/>
                <w:noProof/>
              </w:rPr>
              <w:t>Herleitung des Reglers</w:t>
            </w:r>
            <w:r w:rsidR="00187300">
              <w:rPr>
                <w:noProof/>
                <w:webHidden/>
              </w:rPr>
              <w:tab/>
            </w:r>
            <w:r w:rsidR="00187300">
              <w:rPr>
                <w:noProof/>
                <w:webHidden/>
              </w:rPr>
              <w:fldChar w:fldCharType="begin"/>
            </w:r>
            <w:r w:rsidR="00187300">
              <w:rPr>
                <w:noProof/>
                <w:webHidden/>
              </w:rPr>
              <w:instrText xml:space="preserve"> PAGEREF _Toc68186537 \h </w:instrText>
            </w:r>
            <w:r w:rsidR="00187300">
              <w:rPr>
                <w:noProof/>
                <w:webHidden/>
              </w:rPr>
            </w:r>
            <w:r w:rsidR="00187300">
              <w:rPr>
                <w:noProof/>
                <w:webHidden/>
              </w:rPr>
              <w:fldChar w:fldCharType="separate"/>
            </w:r>
            <w:r w:rsidR="00187300">
              <w:rPr>
                <w:noProof/>
                <w:webHidden/>
              </w:rPr>
              <w:t>39</w:t>
            </w:r>
            <w:r w:rsidR="00187300">
              <w:rPr>
                <w:noProof/>
                <w:webHidden/>
              </w:rPr>
              <w:fldChar w:fldCharType="end"/>
            </w:r>
          </w:hyperlink>
        </w:p>
        <w:p w14:paraId="6ED3FFAA" w14:textId="5448D3EF" w:rsidR="00187300" w:rsidRDefault="00E729F5">
          <w:pPr>
            <w:pStyle w:val="Verzeichnis5"/>
            <w:tabs>
              <w:tab w:val="left" w:pos="1880"/>
              <w:tab w:val="right" w:leader="dot" w:pos="9062"/>
            </w:tabs>
            <w:rPr>
              <w:noProof/>
            </w:rPr>
          </w:pPr>
          <w:hyperlink w:anchor="_Toc68186538" w:history="1">
            <w:r w:rsidR="00187300" w:rsidRPr="00B3353D">
              <w:rPr>
                <w:rStyle w:val="Hyperlink"/>
                <w:noProof/>
              </w:rPr>
              <w:t>2.3.2.3.3</w:t>
            </w:r>
            <w:r w:rsidR="00187300">
              <w:rPr>
                <w:noProof/>
              </w:rPr>
              <w:tab/>
            </w:r>
            <w:r w:rsidR="00187300" w:rsidRPr="00B3353D">
              <w:rPr>
                <w:rStyle w:val="Hyperlink"/>
                <w:noProof/>
              </w:rPr>
              <w:t>Übertragen des Reglers in die Z-Ebene</w:t>
            </w:r>
            <w:r w:rsidR="00187300">
              <w:rPr>
                <w:noProof/>
                <w:webHidden/>
              </w:rPr>
              <w:tab/>
            </w:r>
            <w:r w:rsidR="00187300">
              <w:rPr>
                <w:noProof/>
                <w:webHidden/>
              </w:rPr>
              <w:fldChar w:fldCharType="begin"/>
            </w:r>
            <w:r w:rsidR="00187300">
              <w:rPr>
                <w:noProof/>
                <w:webHidden/>
              </w:rPr>
              <w:instrText xml:space="preserve"> PAGEREF _Toc68186538 \h </w:instrText>
            </w:r>
            <w:r w:rsidR="00187300">
              <w:rPr>
                <w:noProof/>
                <w:webHidden/>
              </w:rPr>
            </w:r>
            <w:r w:rsidR="00187300">
              <w:rPr>
                <w:noProof/>
                <w:webHidden/>
              </w:rPr>
              <w:fldChar w:fldCharType="separate"/>
            </w:r>
            <w:r w:rsidR="00187300">
              <w:rPr>
                <w:noProof/>
                <w:webHidden/>
              </w:rPr>
              <w:t>42</w:t>
            </w:r>
            <w:r w:rsidR="00187300">
              <w:rPr>
                <w:noProof/>
                <w:webHidden/>
              </w:rPr>
              <w:fldChar w:fldCharType="end"/>
            </w:r>
          </w:hyperlink>
        </w:p>
        <w:p w14:paraId="560404FB" w14:textId="29435107" w:rsidR="00187300" w:rsidRDefault="00E729F5">
          <w:pPr>
            <w:pStyle w:val="Verzeichnis4"/>
            <w:tabs>
              <w:tab w:val="left" w:pos="1540"/>
              <w:tab w:val="right" w:leader="dot" w:pos="9062"/>
            </w:tabs>
            <w:rPr>
              <w:noProof/>
            </w:rPr>
          </w:pPr>
          <w:hyperlink w:anchor="_Toc68186539" w:history="1">
            <w:r w:rsidR="00187300" w:rsidRPr="00B3353D">
              <w:rPr>
                <w:rStyle w:val="Hyperlink"/>
                <w:noProof/>
              </w:rPr>
              <w:t>2.3.2.4</w:t>
            </w:r>
            <w:r w:rsidR="00187300">
              <w:rPr>
                <w:noProof/>
              </w:rPr>
              <w:tab/>
            </w:r>
            <w:r w:rsidR="00187300" w:rsidRPr="00B3353D">
              <w:rPr>
                <w:rStyle w:val="Hyperlink"/>
                <w:noProof/>
              </w:rPr>
              <w:t>Reglerimplementierung auf dem Microcontroller</w:t>
            </w:r>
            <w:r w:rsidR="00187300">
              <w:rPr>
                <w:noProof/>
                <w:webHidden/>
              </w:rPr>
              <w:tab/>
            </w:r>
            <w:r w:rsidR="00187300">
              <w:rPr>
                <w:noProof/>
                <w:webHidden/>
              </w:rPr>
              <w:fldChar w:fldCharType="begin"/>
            </w:r>
            <w:r w:rsidR="00187300">
              <w:rPr>
                <w:noProof/>
                <w:webHidden/>
              </w:rPr>
              <w:instrText xml:space="preserve"> PAGEREF _Toc68186539 \h </w:instrText>
            </w:r>
            <w:r w:rsidR="00187300">
              <w:rPr>
                <w:noProof/>
                <w:webHidden/>
              </w:rPr>
            </w:r>
            <w:r w:rsidR="00187300">
              <w:rPr>
                <w:noProof/>
                <w:webHidden/>
              </w:rPr>
              <w:fldChar w:fldCharType="separate"/>
            </w:r>
            <w:r w:rsidR="00187300">
              <w:rPr>
                <w:noProof/>
                <w:webHidden/>
              </w:rPr>
              <w:t>43</w:t>
            </w:r>
            <w:r w:rsidR="00187300">
              <w:rPr>
                <w:noProof/>
                <w:webHidden/>
              </w:rPr>
              <w:fldChar w:fldCharType="end"/>
            </w:r>
          </w:hyperlink>
        </w:p>
        <w:p w14:paraId="7340047F" w14:textId="4E9B93B8" w:rsidR="00187300" w:rsidRDefault="00E729F5">
          <w:pPr>
            <w:pStyle w:val="Verzeichnis5"/>
            <w:tabs>
              <w:tab w:val="left" w:pos="1880"/>
              <w:tab w:val="right" w:leader="dot" w:pos="9062"/>
            </w:tabs>
            <w:rPr>
              <w:noProof/>
            </w:rPr>
          </w:pPr>
          <w:hyperlink w:anchor="_Toc68186540" w:history="1">
            <w:r w:rsidR="00187300" w:rsidRPr="00B3353D">
              <w:rPr>
                <w:rStyle w:val="Hyperlink"/>
                <w:noProof/>
              </w:rPr>
              <w:t>2.3.2.4.1</w:t>
            </w:r>
            <w:r w:rsidR="00187300">
              <w:rPr>
                <w:noProof/>
              </w:rPr>
              <w:tab/>
            </w:r>
            <w:r w:rsidR="00187300" w:rsidRPr="00B3353D">
              <w:rPr>
                <w:rStyle w:val="Hyperlink"/>
                <w:noProof/>
              </w:rPr>
              <w:t>Iterative Anpassung der Proportionalitätskonstanten</w:t>
            </w:r>
            <w:r w:rsidR="00187300">
              <w:rPr>
                <w:noProof/>
                <w:webHidden/>
              </w:rPr>
              <w:tab/>
            </w:r>
            <w:r w:rsidR="00187300">
              <w:rPr>
                <w:noProof/>
                <w:webHidden/>
              </w:rPr>
              <w:fldChar w:fldCharType="begin"/>
            </w:r>
            <w:r w:rsidR="00187300">
              <w:rPr>
                <w:noProof/>
                <w:webHidden/>
              </w:rPr>
              <w:instrText xml:space="preserve"> PAGEREF _Toc68186540 \h </w:instrText>
            </w:r>
            <w:r w:rsidR="00187300">
              <w:rPr>
                <w:noProof/>
                <w:webHidden/>
              </w:rPr>
            </w:r>
            <w:r w:rsidR="00187300">
              <w:rPr>
                <w:noProof/>
                <w:webHidden/>
              </w:rPr>
              <w:fldChar w:fldCharType="separate"/>
            </w:r>
            <w:r w:rsidR="00187300">
              <w:rPr>
                <w:noProof/>
                <w:webHidden/>
              </w:rPr>
              <w:t>43</w:t>
            </w:r>
            <w:r w:rsidR="00187300">
              <w:rPr>
                <w:noProof/>
                <w:webHidden/>
              </w:rPr>
              <w:fldChar w:fldCharType="end"/>
            </w:r>
          </w:hyperlink>
        </w:p>
        <w:p w14:paraId="79F96AE1" w14:textId="6C3EAA77" w:rsidR="00187300" w:rsidRDefault="00E729F5">
          <w:pPr>
            <w:pStyle w:val="Verzeichnis5"/>
            <w:tabs>
              <w:tab w:val="left" w:pos="1880"/>
              <w:tab w:val="right" w:leader="dot" w:pos="9062"/>
            </w:tabs>
            <w:rPr>
              <w:noProof/>
            </w:rPr>
          </w:pPr>
          <w:hyperlink w:anchor="_Toc68186541" w:history="1">
            <w:r w:rsidR="00187300" w:rsidRPr="00B3353D">
              <w:rPr>
                <w:rStyle w:val="Hyperlink"/>
                <w:noProof/>
              </w:rPr>
              <w:t>2.3.2.4.2</w:t>
            </w:r>
            <w:r w:rsidR="00187300">
              <w:rPr>
                <w:noProof/>
              </w:rPr>
              <w:tab/>
            </w:r>
            <w:r w:rsidR="00187300" w:rsidRPr="00B3353D">
              <w:rPr>
                <w:rStyle w:val="Hyperlink"/>
                <w:noProof/>
              </w:rPr>
              <w:t>Visualisierung des Regelverhaltens</w:t>
            </w:r>
            <w:r w:rsidR="00187300">
              <w:rPr>
                <w:noProof/>
                <w:webHidden/>
              </w:rPr>
              <w:tab/>
            </w:r>
            <w:r w:rsidR="00187300">
              <w:rPr>
                <w:noProof/>
                <w:webHidden/>
              </w:rPr>
              <w:fldChar w:fldCharType="begin"/>
            </w:r>
            <w:r w:rsidR="00187300">
              <w:rPr>
                <w:noProof/>
                <w:webHidden/>
              </w:rPr>
              <w:instrText xml:space="preserve"> PAGEREF _Toc68186541 \h </w:instrText>
            </w:r>
            <w:r w:rsidR="00187300">
              <w:rPr>
                <w:noProof/>
                <w:webHidden/>
              </w:rPr>
            </w:r>
            <w:r w:rsidR="00187300">
              <w:rPr>
                <w:noProof/>
                <w:webHidden/>
              </w:rPr>
              <w:fldChar w:fldCharType="separate"/>
            </w:r>
            <w:r w:rsidR="00187300">
              <w:rPr>
                <w:noProof/>
                <w:webHidden/>
              </w:rPr>
              <w:t>44</w:t>
            </w:r>
            <w:r w:rsidR="00187300">
              <w:rPr>
                <w:noProof/>
                <w:webHidden/>
              </w:rPr>
              <w:fldChar w:fldCharType="end"/>
            </w:r>
          </w:hyperlink>
        </w:p>
        <w:p w14:paraId="7086258F" w14:textId="51F51912" w:rsidR="00187300" w:rsidRDefault="00E729F5">
          <w:pPr>
            <w:pStyle w:val="Verzeichnis1"/>
            <w:tabs>
              <w:tab w:val="left" w:pos="480"/>
              <w:tab w:val="right" w:leader="dot" w:pos="9062"/>
            </w:tabs>
            <w:rPr>
              <w:rFonts w:asciiTheme="minorHAnsi" w:eastAsiaTheme="minorEastAsia" w:hAnsiTheme="minorHAnsi"/>
              <w:noProof/>
              <w:sz w:val="22"/>
              <w:lang w:eastAsia="de-AT"/>
            </w:rPr>
          </w:pPr>
          <w:hyperlink w:anchor="_Toc68186542" w:history="1">
            <w:r w:rsidR="00187300" w:rsidRPr="00B3353D">
              <w:rPr>
                <w:rStyle w:val="Hyperlink"/>
                <w:rFonts w:cs="Times New Roman"/>
                <w:noProof/>
              </w:rPr>
              <w:t>3</w:t>
            </w:r>
            <w:r w:rsidR="00187300">
              <w:rPr>
                <w:rFonts w:asciiTheme="minorHAnsi" w:eastAsiaTheme="minorEastAsia" w:hAnsiTheme="minorHAnsi"/>
                <w:noProof/>
                <w:sz w:val="22"/>
                <w:lang w:eastAsia="de-AT"/>
              </w:rPr>
              <w:tab/>
            </w:r>
            <w:r w:rsidR="00187300" w:rsidRPr="00B3353D">
              <w:rPr>
                <w:rStyle w:val="Hyperlink"/>
                <w:rFonts w:cs="Times New Roman"/>
                <w:noProof/>
              </w:rPr>
              <w:t>Softwareentwicklung (Stundner)</w:t>
            </w:r>
            <w:r w:rsidR="00187300">
              <w:rPr>
                <w:noProof/>
                <w:webHidden/>
              </w:rPr>
              <w:tab/>
            </w:r>
            <w:r w:rsidR="00187300">
              <w:rPr>
                <w:noProof/>
                <w:webHidden/>
              </w:rPr>
              <w:fldChar w:fldCharType="begin"/>
            </w:r>
            <w:r w:rsidR="00187300">
              <w:rPr>
                <w:noProof/>
                <w:webHidden/>
              </w:rPr>
              <w:instrText xml:space="preserve"> PAGEREF _Toc68186542 \h </w:instrText>
            </w:r>
            <w:r w:rsidR="00187300">
              <w:rPr>
                <w:noProof/>
                <w:webHidden/>
              </w:rPr>
            </w:r>
            <w:r w:rsidR="00187300">
              <w:rPr>
                <w:noProof/>
                <w:webHidden/>
              </w:rPr>
              <w:fldChar w:fldCharType="separate"/>
            </w:r>
            <w:r w:rsidR="00187300">
              <w:rPr>
                <w:noProof/>
                <w:webHidden/>
              </w:rPr>
              <w:t>46</w:t>
            </w:r>
            <w:r w:rsidR="00187300">
              <w:rPr>
                <w:noProof/>
                <w:webHidden/>
              </w:rPr>
              <w:fldChar w:fldCharType="end"/>
            </w:r>
          </w:hyperlink>
        </w:p>
        <w:p w14:paraId="655BC779" w14:textId="03F26BE2"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43" w:history="1">
            <w:r w:rsidR="00187300" w:rsidRPr="00B3353D">
              <w:rPr>
                <w:rStyle w:val="Hyperlink"/>
                <w:noProof/>
              </w:rPr>
              <w:t>3.1</w:t>
            </w:r>
            <w:r w:rsidR="00187300">
              <w:rPr>
                <w:rFonts w:asciiTheme="minorHAnsi" w:eastAsiaTheme="minorEastAsia" w:hAnsiTheme="minorHAnsi"/>
                <w:noProof/>
                <w:sz w:val="22"/>
                <w:lang w:eastAsia="de-AT"/>
              </w:rPr>
              <w:tab/>
            </w:r>
            <w:r w:rsidR="00187300" w:rsidRPr="00B3353D">
              <w:rPr>
                <w:rStyle w:val="Hyperlink"/>
                <w:noProof/>
              </w:rPr>
              <w:t>Gruppeninterne Richtlinien</w:t>
            </w:r>
            <w:r w:rsidR="00187300">
              <w:rPr>
                <w:noProof/>
                <w:webHidden/>
              </w:rPr>
              <w:tab/>
            </w:r>
            <w:r w:rsidR="00187300">
              <w:rPr>
                <w:noProof/>
                <w:webHidden/>
              </w:rPr>
              <w:fldChar w:fldCharType="begin"/>
            </w:r>
            <w:r w:rsidR="00187300">
              <w:rPr>
                <w:noProof/>
                <w:webHidden/>
              </w:rPr>
              <w:instrText xml:space="preserve"> PAGEREF _Toc68186543 \h </w:instrText>
            </w:r>
            <w:r w:rsidR="00187300">
              <w:rPr>
                <w:noProof/>
                <w:webHidden/>
              </w:rPr>
            </w:r>
            <w:r w:rsidR="00187300">
              <w:rPr>
                <w:noProof/>
                <w:webHidden/>
              </w:rPr>
              <w:fldChar w:fldCharType="separate"/>
            </w:r>
            <w:r w:rsidR="00187300">
              <w:rPr>
                <w:noProof/>
                <w:webHidden/>
              </w:rPr>
              <w:t>46</w:t>
            </w:r>
            <w:r w:rsidR="00187300">
              <w:rPr>
                <w:noProof/>
                <w:webHidden/>
              </w:rPr>
              <w:fldChar w:fldCharType="end"/>
            </w:r>
          </w:hyperlink>
        </w:p>
        <w:p w14:paraId="0D0055C9" w14:textId="2E7AE8E9"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44" w:history="1">
            <w:r w:rsidR="00187300" w:rsidRPr="00B3353D">
              <w:rPr>
                <w:rStyle w:val="Hyperlink"/>
                <w:noProof/>
              </w:rPr>
              <w:t>3.1.1</w:t>
            </w:r>
            <w:r w:rsidR="00187300">
              <w:rPr>
                <w:rFonts w:asciiTheme="minorHAnsi" w:eastAsiaTheme="minorEastAsia" w:hAnsiTheme="minorHAnsi"/>
                <w:noProof/>
                <w:sz w:val="22"/>
                <w:lang w:eastAsia="de-AT"/>
              </w:rPr>
              <w:tab/>
            </w:r>
            <w:r w:rsidR="00187300" w:rsidRPr="00B3353D">
              <w:rPr>
                <w:rStyle w:val="Hyperlink"/>
                <w:noProof/>
              </w:rPr>
              <w:t>Namensgebung</w:t>
            </w:r>
            <w:r w:rsidR="00187300">
              <w:rPr>
                <w:noProof/>
                <w:webHidden/>
              </w:rPr>
              <w:tab/>
            </w:r>
            <w:r w:rsidR="00187300">
              <w:rPr>
                <w:noProof/>
                <w:webHidden/>
              </w:rPr>
              <w:fldChar w:fldCharType="begin"/>
            </w:r>
            <w:r w:rsidR="00187300">
              <w:rPr>
                <w:noProof/>
                <w:webHidden/>
              </w:rPr>
              <w:instrText xml:space="preserve"> PAGEREF _Toc68186544 \h </w:instrText>
            </w:r>
            <w:r w:rsidR="00187300">
              <w:rPr>
                <w:noProof/>
                <w:webHidden/>
              </w:rPr>
            </w:r>
            <w:r w:rsidR="00187300">
              <w:rPr>
                <w:noProof/>
                <w:webHidden/>
              </w:rPr>
              <w:fldChar w:fldCharType="separate"/>
            </w:r>
            <w:r w:rsidR="00187300">
              <w:rPr>
                <w:noProof/>
                <w:webHidden/>
              </w:rPr>
              <w:t>46</w:t>
            </w:r>
            <w:r w:rsidR="00187300">
              <w:rPr>
                <w:noProof/>
                <w:webHidden/>
              </w:rPr>
              <w:fldChar w:fldCharType="end"/>
            </w:r>
          </w:hyperlink>
        </w:p>
        <w:p w14:paraId="60E7B7EA" w14:textId="4CA23217" w:rsidR="00187300" w:rsidRDefault="00E729F5">
          <w:pPr>
            <w:pStyle w:val="Verzeichnis4"/>
            <w:tabs>
              <w:tab w:val="left" w:pos="1540"/>
              <w:tab w:val="right" w:leader="dot" w:pos="9062"/>
            </w:tabs>
            <w:rPr>
              <w:noProof/>
            </w:rPr>
          </w:pPr>
          <w:hyperlink w:anchor="_Toc68186545" w:history="1">
            <w:r w:rsidR="00187300" w:rsidRPr="00B3353D">
              <w:rPr>
                <w:rStyle w:val="Hyperlink"/>
                <w:noProof/>
              </w:rPr>
              <w:t>3.1.1.1</w:t>
            </w:r>
            <w:r w:rsidR="00187300">
              <w:rPr>
                <w:noProof/>
              </w:rPr>
              <w:tab/>
            </w:r>
            <w:r w:rsidR="00187300" w:rsidRPr="00B3353D">
              <w:rPr>
                <w:rStyle w:val="Hyperlink"/>
                <w:noProof/>
              </w:rPr>
              <w:t>Variablen</w:t>
            </w:r>
            <w:r w:rsidR="00187300">
              <w:rPr>
                <w:noProof/>
                <w:webHidden/>
              </w:rPr>
              <w:tab/>
            </w:r>
            <w:r w:rsidR="00187300">
              <w:rPr>
                <w:noProof/>
                <w:webHidden/>
              </w:rPr>
              <w:fldChar w:fldCharType="begin"/>
            </w:r>
            <w:r w:rsidR="00187300">
              <w:rPr>
                <w:noProof/>
                <w:webHidden/>
              </w:rPr>
              <w:instrText xml:space="preserve"> PAGEREF _Toc68186545 \h </w:instrText>
            </w:r>
            <w:r w:rsidR="00187300">
              <w:rPr>
                <w:noProof/>
                <w:webHidden/>
              </w:rPr>
            </w:r>
            <w:r w:rsidR="00187300">
              <w:rPr>
                <w:noProof/>
                <w:webHidden/>
              </w:rPr>
              <w:fldChar w:fldCharType="separate"/>
            </w:r>
            <w:r w:rsidR="00187300">
              <w:rPr>
                <w:noProof/>
                <w:webHidden/>
              </w:rPr>
              <w:t>46</w:t>
            </w:r>
            <w:r w:rsidR="00187300">
              <w:rPr>
                <w:noProof/>
                <w:webHidden/>
              </w:rPr>
              <w:fldChar w:fldCharType="end"/>
            </w:r>
          </w:hyperlink>
        </w:p>
        <w:p w14:paraId="3487792E" w14:textId="0D179A03" w:rsidR="00187300" w:rsidRDefault="00E729F5">
          <w:pPr>
            <w:pStyle w:val="Verzeichnis4"/>
            <w:tabs>
              <w:tab w:val="left" w:pos="1540"/>
              <w:tab w:val="right" w:leader="dot" w:pos="9062"/>
            </w:tabs>
            <w:rPr>
              <w:noProof/>
            </w:rPr>
          </w:pPr>
          <w:hyperlink w:anchor="_Toc68186546" w:history="1">
            <w:r w:rsidR="00187300" w:rsidRPr="00B3353D">
              <w:rPr>
                <w:rStyle w:val="Hyperlink"/>
                <w:noProof/>
              </w:rPr>
              <w:t>3.1.1.2</w:t>
            </w:r>
            <w:r w:rsidR="00187300">
              <w:rPr>
                <w:noProof/>
              </w:rPr>
              <w:tab/>
            </w:r>
            <w:r w:rsidR="00187300" w:rsidRPr="00B3353D">
              <w:rPr>
                <w:rStyle w:val="Hyperlink"/>
                <w:noProof/>
              </w:rPr>
              <w:t>Funktionen</w:t>
            </w:r>
            <w:r w:rsidR="00187300">
              <w:rPr>
                <w:noProof/>
                <w:webHidden/>
              </w:rPr>
              <w:tab/>
            </w:r>
            <w:r w:rsidR="00187300">
              <w:rPr>
                <w:noProof/>
                <w:webHidden/>
              </w:rPr>
              <w:fldChar w:fldCharType="begin"/>
            </w:r>
            <w:r w:rsidR="00187300">
              <w:rPr>
                <w:noProof/>
                <w:webHidden/>
              </w:rPr>
              <w:instrText xml:space="preserve"> PAGEREF _Toc68186546 \h </w:instrText>
            </w:r>
            <w:r w:rsidR="00187300">
              <w:rPr>
                <w:noProof/>
                <w:webHidden/>
              </w:rPr>
            </w:r>
            <w:r w:rsidR="00187300">
              <w:rPr>
                <w:noProof/>
                <w:webHidden/>
              </w:rPr>
              <w:fldChar w:fldCharType="separate"/>
            </w:r>
            <w:r w:rsidR="00187300">
              <w:rPr>
                <w:noProof/>
                <w:webHidden/>
              </w:rPr>
              <w:t>46</w:t>
            </w:r>
            <w:r w:rsidR="00187300">
              <w:rPr>
                <w:noProof/>
                <w:webHidden/>
              </w:rPr>
              <w:fldChar w:fldCharType="end"/>
            </w:r>
          </w:hyperlink>
        </w:p>
        <w:p w14:paraId="4C40A623" w14:textId="2896E1F6" w:rsidR="00187300" w:rsidRDefault="00E729F5">
          <w:pPr>
            <w:pStyle w:val="Verzeichnis4"/>
            <w:tabs>
              <w:tab w:val="left" w:pos="1540"/>
              <w:tab w:val="right" w:leader="dot" w:pos="9062"/>
            </w:tabs>
            <w:rPr>
              <w:noProof/>
            </w:rPr>
          </w:pPr>
          <w:hyperlink w:anchor="_Toc68186547" w:history="1">
            <w:r w:rsidR="00187300" w:rsidRPr="00B3353D">
              <w:rPr>
                <w:rStyle w:val="Hyperlink"/>
                <w:noProof/>
              </w:rPr>
              <w:t>3.1.1.3</w:t>
            </w:r>
            <w:r w:rsidR="00187300">
              <w:rPr>
                <w:noProof/>
              </w:rPr>
              <w:tab/>
            </w:r>
            <w:r w:rsidR="00187300" w:rsidRPr="00B3353D">
              <w:rPr>
                <w:rStyle w:val="Hyperlink"/>
                <w:noProof/>
              </w:rPr>
              <w:t>Klassen</w:t>
            </w:r>
            <w:r w:rsidR="00187300">
              <w:rPr>
                <w:noProof/>
                <w:webHidden/>
              </w:rPr>
              <w:tab/>
            </w:r>
            <w:r w:rsidR="00187300">
              <w:rPr>
                <w:noProof/>
                <w:webHidden/>
              </w:rPr>
              <w:fldChar w:fldCharType="begin"/>
            </w:r>
            <w:r w:rsidR="00187300">
              <w:rPr>
                <w:noProof/>
                <w:webHidden/>
              </w:rPr>
              <w:instrText xml:space="preserve"> PAGEREF _Toc68186547 \h </w:instrText>
            </w:r>
            <w:r w:rsidR="00187300">
              <w:rPr>
                <w:noProof/>
                <w:webHidden/>
              </w:rPr>
            </w:r>
            <w:r w:rsidR="00187300">
              <w:rPr>
                <w:noProof/>
                <w:webHidden/>
              </w:rPr>
              <w:fldChar w:fldCharType="separate"/>
            </w:r>
            <w:r w:rsidR="00187300">
              <w:rPr>
                <w:noProof/>
                <w:webHidden/>
              </w:rPr>
              <w:t>46</w:t>
            </w:r>
            <w:r w:rsidR="00187300">
              <w:rPr>
                <w:noProof/>
                <w:webHidden/>
              </w:rPr>
              <w:fldChar w:fldCharType="end"/>
            </w:r>
          </w:hyperlink>
        </w:p>
        <w:p w14:paraId="6732710B" w14:textId="1C3D9570"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48" w:history="1">
            <w:r w:rsidR="00187300" w:rsidRPr="00B3353D">
              <w:rPr>
                <w:rStyle w:val="Hyperlink"/>
                <w:noProof/>
              </w:rPr>
              <w:t>3.1.2</w:t>
            </w:r>
            <w:r w:rsidR="00187300">
              <w:rPr>
                <w:rFonts w:asciiTheme="minorHAnsi" w:eastAsiaTheme="minorEastAsia" w:hAnsiTheme="minorHAnsi"/>
                <w:noProof/>
                <w:sz w:val="22"/>
                <w:lang w:eastAsia="de-AT"/>
              </w:rPr>
              <w:tab/>
            </w:r>
            <w:r w:rsidR="00187300" w:rsidRPr="00B3353D">
              <w:rPr>
                <w:rStyle w:val="Hyperlink"/>
                <w:noProof/>
              </w:rPr>
              <w:t>Kommentare</w:t>
            </w:r>
            <w:r w:rsidR="00187300">
              <w:rPr>
                <w:noProof/>
                <w:webHidden/>
              </w:rPr>
              <w:tab/>
            </w:r>
            <w:r w:rsidR="00187300">
              <w:rPr>
                <w:noProof/>
                <w:webHidden/>
              </w:rPr>
              <w:fldChar w:fldCharType="begin"/>
            </w:r>
            <w:r w:rsidR="00187300">
              <w:rPr>
                <w:noProof/>
                <w:webHidden/>
              </w:rPr>
              <w:instrText xml:space="preserve"> PAGEREF _Toc68186548 \h </w:instrText>
            </w:r>
            <w:r w:rsidR="00187300">
              <w:rPr>
                <w:noProof/>
                <w:webHidden/>
              </w:rPr>
            </w:r>
            <w:r w:rsidR="00187300">
              <w:rPr>
                <w:noProof/>
                <w:webHidden/>
              </w:rPr>
              <w:fldChar w:fldCharType="separate"/>
            </w:r>
            <w:r w:rsidR="00187300">
              <w:rPr>
                <w:noProof/>
                <w:webHidden/>
              </w:rPr>
              <w:t>47</w:t>
            </w:r>
            <w:r w:rsidR="00187300">
              <w:rPr>
                <w:noProof/>
                <w:webHidden/>
              </w:rPr>
              <w:fldChar w:fldCharType="end"/>
            </w:r>
          </w:hyperlink>
        </w:p>
        <w:p w14:paraId="15279528" w14:textId="60AA3348"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49" w:history="1">
            <w:r w:rsidR="00187300" w:rsidRPr="00B3353D">
              <w:rPr>
                <w:rStyle w:val="Hyperlink"/>
                <w:noProof/>
              </w:rPr>
              <w:t>3.1.3</w:t>
            </w:r>
            <w:r w:rsidR="00187300">
              <w:rPr>
                <w:rFonts w:asciiTheme="minorHAnsi" w:eastAsiaTheme="minorEastAsia" w:hAnsiTheme="minorHAnsi"/>
                <w:noProof/>
                <w:sz w:val="22"/>
                <w:lang w:eastAsia="de-AT"/>
              </w:rPr>
              <w:tab/>
            </w:r>
            <w:r w:rsidR="00187300" w:rsidRPr="00B3353D">
              <w:rPr>
                <w:rStyle w:val="Hyperlink"/>
                <w:noProof/>
              </w:rPr>
              <w:t>Spacing</w:t>
            </w:r>
            <w:r w:rsidR="00187300">
              <w:rPr>
                <w:noProof/>
                <w:webHidden/>
              </w:rPr>
              <w:tab/>
            </w:r>
            <w:r w:rsidR="00187300">
              <w:rPr>
                <w:noProof/>
                <w:webHidden/>
              </w:rPr>
              <w:fldChar w:fldCharType="begin"/>
            </w:r>
            <w:r w:rsidR="00187300">
              <w:rPr>
                <w:noProof/>
                <w:webHidden/>
              </w:rPr>
              <w:instrText xml:space="preserve"> PAGEREF _Toc68186549 \h </w:instrText>
            </w:r>
            <w:r w:rsidR="00187300">
              <w:rPr>
                <w:noProof/>
                <w:webHidden/>
              </w:rPr>
            </w:r>
            <w:r w:rsidR="00187300">
              <w:rPr>
                <w:noProof/>
                <w:webHidden/>
              </w:rPr>
              <w:fldChar w:fldCharType="separate"/>
            </w:r>
            <w:r w:rsidR="00187300">
              <w:rPr>
                <w:noProof/>
                <w:webHidden/>
              </w:rPr>
              <w:t>47</w:t>
            </w:r>
            <w:r w:rsidR="00187300">
              <w:rPr>
                <w:noProof/>
                <w:webHidden/>
              </w:rPr>
              <w:fldChar w:fldCharType="end"/>
            </w:r>
          </w:hyperlink>
        </w:p>
        <w:p w14:paraId="2A91D10F" w14:textId="2C9573F8"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50" w:history="1">
            <w:r w:rsidR="00187300" w:rsidRPr="00B3353D">
              <w:rPr>
                <w:rStyle w:val="Hyperlink"/>
                <w:noProof/>
              </w:rPr>
              <w:t>3.1.4</w:t>
            </w:r>
            <w:r w:rsidR="00187300">
              <w:rPr>
                <w:rFonts w:asciiTheme="minorHAnsi" w:eastAsiaTheme="minorEastAsia" w:hAnsiTheme="minorHAnsi"/>
                <w:noProof/>
                <w:sz w:val="22"/>
                <w:lang w:eastAsia="de-AT"/>
              </w:rPr>
              <w:tab/>
            </w:r>
            <w:r w:rsidR="00187300" w:rsidRPr="00B3353D">
              <w:rPr>
                <w:rStyle w:val="Hyperlink"/>
                <w:noProof/>
              </w:rPr>
              <w:t>Codestruktur</w:t>
            </w:r>
            <w:r w:rsidR="00187300">
              <w:rPr>
                <w:noProof/>
                <w:webHidden/>
              </w:rPr>
              <w:tab/>
            </w:r>
            <w:r w:rsidR="00187300">
              <w:rPr>
                <w:noProof/>
                <w:webHidden/>
              </w:rPr>
              <w:fldChar w:fldCharType="begin"/>
            </w:r>
            <w:r w:rsidR="00187300">
              <w:rPr>
                <w:noProof/>
                <w:webHidden/>
              </w:rPr>
              <w:instrText xml:space="preserve"> PAGEREF _Toc68186550 \h </w:instrText>
            </w:r>
            <w:r w:rsidR="00187300">
              <w:rPr>
                <w:noProof/>
                <w:webHidden/>
              </w:rPr>
            </w:r>
            <w:r w:rsidR="00187300">
              <w:rPr>
                <w:noProof/>
                <w:webHidden/>
              </w:rPr>
              <w:fldChar w:fldCharType="separate"/>
            </w:r>
            <w:r w:rsidR="00187300">
              <w:rPr>
                <w:noProof/>
                <w:webHidden/>
              </w:rPr>
              <w:t>48</w:t>
            </w:r>
            <w:r w:rsidR="00187300">
              <w:rPr>
                <w:noProof/>
                <w:webHidden/>
              </w:rPr>
              <w:fldChar w:fldCharType="end"/>
            </w:r>
          </w:hyperlink>
        </w:p>
        <w:p w14:paraId="370E08C3" w14:textId="62CEEAF3"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51" w:history="1">
            <w:r w:rsidR="00187300" w:rsidRPr="00B3353D">
              <w:rPr>
                <w:rStyle w:val="Hyperlink"/>
                <w:noProof/>
              </w:rPr>
              <w:t>3.1.5</w:t>
            </w:r>
            <w:r w:rsidR="00187300">
              <w:rPr>
                <w:rFonts w:asciiTheme="minorHAnsi" w:eastAsiaTheme="minorEastAsia" w:hAnsiTheme="minorHAnsi"/>
                <w:noProof/>
                <w:sz w:val="22"/>
                <w:lang w:eastAsia="de-AT"/>
              </w:rPr>
              <w:tab/>
            </w:r>
            <w:r w:rsidR="00187300" w:rsidRPr="00B3353D">
              <w:rPr>
                <w:rStyle w:val="Hyperlink"/>
                <w:noProof/>
              </w:rPr>
              <w:t>Sprache</w:t>
            </w:r>
            <w:r w:rsidR="00187300">
              <w:rPr>
                <w:noProof/>
                <w:webHidden/>
              </w:rPr>
              <w:tab/>
            </w:r>
            <w:r w:rsidR="00187300">
              <w:rPr>
                <w:noProof/>
                <w:webHidden/>
              </w:rPr>
              <w:fldChar w:fldCharType="begin"/>
            </w:r>
            <w:r w:rsidR="00187300">
              <w:rPr>
                <w:noProof/>
                <w:webHidden/>
              </w:rPr>
              <w:instrText xml:space="preserve"> PAGEREF _Toc68186551 \h </w:instrText>
            </w:r>
            <w:r w:rsidR="00187300">
              <w:rPr>
                <w:noProof/>
                <w:webHidden/>
              </w:rPr>
            </w:r>
            <w:r w:rsidR="00187300">
              <w:rPr>
                <w:noProof/>
                <w:webHidden/>
              </w:rPr>
              <w:fldChar w:fldCharType="separate"/>
            </w:r>
            <w:r w:rsidR="00187300">
              <w:rPr>
                <w:noProof/>
                <w:webHidden/>
              </w:rPr>
              <w:t>48</w:t>
            </w:r>
            <w:r w:rsidR="00187300">
              <w:rPr>
                <w:noProof/>
                <w:webHidden/>
              </w:rPr>
              <w:fldChar w:fldCharType="end"/>
            </w:r>
          </w:hyperlink>
        </w:p>
        <w:p w14:paraId="3072F24A" w14:textId="25E49886"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52" w:history="1">
            <w:r w:rsidR="00187300" w:rsidRPr="00B3353D">
              <w:rPr>
                <w:rStyle w:val="Hyperlink"/>
                <w:rFonts w:cs="Times New Roman"/>
                <w:noProof/>
              </w:rPr>
              <w:t>3.2</w:t>
            </w:r>
            <w:r w:rsidR="00187300">
              <w:rPr>
                <w:rFonts w:asciiTheme="minorHAnsi" w:eastAsiaTheme="minorEastAsia" w:hAnsiTheme="minorHAnsi"/>
                <w:noProof/>
                <w:sz w:val="22"/>
                <w:lang w:eastAsia="de-AT"/>
              </w:rPr>
              <w:tab/>
            </w:r>
            <w:r w:rsidR="00187300" w:rsidRPr="00B3353D">
              <w:rPr>
                <w:rStyle w:val="Hyperlink"/>
                <w:rFonts w:cs="Times New Roman"/>
                <w:noProof/>
              </w:rPr>
              <w:t>Aktuatoransteuerung</w:t>
            </w:r>
            <w:r w:rsidR="00187300">
              <w:rPr>
                <w:noProof/>
                <w:webHidden/>
              </w:rPr>
              <w:tab/>
            </w:r>
            <w:r w:rsidR="00187300">
              <w:rPr>
                <w:noProof/>
                <w:webHidden/>
              </w:rPr>
              <w:fldChar w:fldCharType="begin"/>
            </w:r>
            <w:r w:rsidR="00187300">
              <w:rPr>
                <w:noProof/>
                <w:webHidden/>
              </w:rPr>
              <w:instrText xml:space="preserve"> PAGEREF _Toc68186552 \h </w:instrText>
            </w:r>
            <w:r w:rsidR="00187300">
              <w:rPr>
                <w:noProof/>
                <w:webHidden/>
              </w:rPr>
            </w:r>
            <w:r w:rsidR="00187300">
              <w:rPr>
                <w:noProof/>
                <w:webHidden/>
              </w:rPr>
              <w:fldChar w:fldCharType="separate"/>
            </w:r>
            <w:r w:rsidR="00187300">
              <w:rPr>
                <w:noProof/>
                <w:webHidden/>
              </w:rPr>
              <w:t>48</w:t>
            </w:r>
            <w:r w:rsidR="00187300">
              <w:rPr>
                <w:noProof/>
                <w:webHidden/>
              </w:rPr>
              <w:fldChar w:fldCharType="end"/>
            </w:r>
          </w:hyperlink>
        </w:p>
        <w:p w14:paraId="44C5C55E" w14:textId="00DF980E"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53" w:history="1">
            <w:r w:rsidR="00187300" w:rsidRPr="00B3353D">
              <w:rPr>
                <w:rStyle w:val="Hyperlink"/>
                <w:rFonts w:cs="Times New Roman"/>
                <w:noProof/>
              </w:rPr>
              <w:t>3.2.1</w:t>
            </w:r>
            <w:r w:rsidR="00187300">
              <w:rPr>
                <w:rFonts w:asciiTheme="minorHAnsi" w:eastAsiaTheme="minorEastAsia" w:hAnsiTheme="minorHAnsi"/>
                <w:noProof/>
                <w:sz w:val="22"/>
                <w:lang w:eastAsia="de-AT"/>
              </w:rPr>
              <w:tab/>
            </w:r>
            <w:r w:rsidR="00187300" w:rsidRPr="00B3353D">
              <w:rPr>
                <w:rStyle w:val="Hyperlink"/>
                <w:rFonts w:cs="Times New Roman"/>
                <w:noProof/>
              </w:rPr>
              <w:t>Analog- und Digitalservos</w:t>
            </w:r>
            <w:r w:rsidR="00187300">
              <w:rPr>
                <w:noProof/>
                <w:webHidden/>
              </w:rPr>
              <w:tab/>
            </w:r>
            <w:r w:rsidR="00187300">
              <w:rPr>
                <w:noProof/>
                <w:webHidden/>
              </w:rPr>
              <w:fldChar w:fldCharType="begin"/>
            </w:r>
            <w:r w:rsidR="00187300">
              <w:rPr>
                <w:noProof/>
                <w:webHidden/>
              </w:rPr>
              <w:instrText xml:space="preserve"> PAGEREF _Toc68186553 \h </w:instrText>
            </w:r>
            <w:r w:rsidR="00187300">
              <w:rPr>
                <w:noProof/>
                <w:webHidden/>
              </w:rPr>
            </w:r>
            <w:r w:rsidR="00187300">
              <w:rPr>
                <w:noProof/>
                <w:webHidden/>
              </w:rPr>
              <w:fldChar w:fldCharType="separate"/>
            </w:r>
            <w:r w:rsidR="00187300">
              <w:rPr>
                <w:noProof/>
                <w:webHidden/>
              </w:rPr>
              <w:t>48</w:t>
            </w:r>
            <w:r w:rsidR="00187300">
              <w:rPr>
                <w:noProof/>
                <w:webHidden/>
              </w:rPr>
              <w:fldChar w:fldCharType="end"/>
            </w:r>
          </w:hyperlink>
        </w:p>
        <w:p w14:paraId="723181BC" w14:textId="3DF95815"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54" w:history="1">
            <w:r w:rsidR="00187300" w:rsidRPr="00B3353D">
              <w:rPr>
                <w:rStyle w:val="Hyperlink"/>
                <w:rFonts w:cs="Times New Roman"/>
                <w:noProof/>
              </w:rPr>
              <w:t>3.2.2</w:t>
            </w:r>
            <w:r w:rsidR="00187300">
              <w:rPr>
                <w:rFonts w:asciiTheme="minorHAnsi" w:eastAsiaTheme="minorEastAsia" w:hAnsiTheme="minorHAnsi"/>
                <w:noProof/>
                <w:sz w:val="22"/>
                <w:lang w:eastAsia="de-AT"/>
              </w:rPr>
              <w:tab/>
            </w:r>
            <w:r w:rsidR="00187300" w:rsidRPr="00B3353D">
              <w:rPr>
                <w:rStyle w:val="Hyperlink"/>
                <w:rFonts w:cs="Times New Roman"/>
                <w:noProof/>
              </w:rPr>
              <w:t>Prinzipieller Aufbau</w:t>
            </w:r>
            <w:r w:rsidR="00187300">
              <w:rPr>
                <w:noProof/>
                <w:webHidden/>
              </w:rPr>
              <w:tab/>
            </w:r>
            <w:r w:rsidR="00187300">
              <w:rPr>
                <w:noProof/>
                <w:webHidden/>
              </w:rPr>
              <w:fldChar w:fldCharType="begin"/>
            </w:r>
            <w:r w:rsidR="00187300">
              <w:rPr>
                <w:noProof/>
                <w:webHidden/>
              </w:rPr>
              <w:instrText xml:space="preserve"> PAGEREF _Toc68186554 \h </w:instrText>
            </w:r>
            <w:r w:rsidR="00187300">
              <w:rPr>
                <w:noProof/>
                <w:webHidden/>
              </w:rPr>
            </w:r>
            <w:r w:rsidR="00187300">
              <w:rPr>
                <w:noProof/>
                <w:webHidden/>
              </w:rPr>
              <w:fldChar w:fldCharType="separate"/>
            </w:r>
            <w:r w:rsidR="00187300">
              <w:rPr>
                <w:noProof/>
                <w:webHidden/>
              </w:rPr>
              <w:t>48</w:t>
            </w:r>
            <w:r w:rsidR="00187300">
              <w:rPr>
                <w:noProof/>
                <w:webHidden/>
              </w:rPr>
              <w:fldChar w:fldCharType="end"/>
            </w:r>
          </w:hyperlink>
        </w:p>
        <w:p w14:paraId="704AFA49" w14:textId="60614173"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55" w:history="1">
            <w:r w:rsidR="00187300" w:rsidRPr="00B3353D">
              <w:rPr>
                <w:rStyle w:val="Hyperlink"/>
                <w:rFonts w:cs="Times New Roman"/>
                <w:noProof/>
              </w:rPr>
              <w:t>3.2.3</w:t>
            </w:r>
            <w:r w:rsidR="00187300">
              <w:rPr>
                <w:rFonts w:asciiTheme="minorHAnsi" w:eastAsiaTheme="minorEastAsia" w:hAnsiTheme="minorHAnsi"/>
                <w:noProof/>
                <w:sz w:val="22"/>
                <w:lang w:eastAsia="de-AT"/>
              </w:rPr>
              <w:tab/>
            </w:r>
            <w:r w:rsidR="00187300" w:rsidRPr="00B3353D">
              <w:rPr>
                <w:rStyle w:val="Hyperlink"/>
                <w:rFonts w:cs="Times New Roman"/>
                <w:noProof/>
              </w:rPr>
              <w:t>Signalaufbau</w:t>
            </w:r>
            <w:r w:rsidR="00187300">
              <w:rPr>
                <w:noProof/>
                <w:webHidden/>
              </w:rPr>
              <w:tab/>
            </w:r>
            <w:r w:rsidR="00187300">
              <w:rPr>
                <w:noProof/>
                <w:webHidden/>
              </w:rPr>
              <w:fldChar w:fldCharType="begin"/>
            </w:r>
            <w:r w:rsidR="00187300">
              <w:rPr>
                <w:noProof/>
                <w:webHidden/>
              </w:rPr>
              <w:instrText xml:space="preserve"> PAGEREF _Toc68186555 \h </w:instrText>
            </w:r>
            <w:r w:rsidR="00187300">
              <w:rPr>
                <w:noProof/>
                <w:webHidden/>
              </w:rPr>
            </w:r>
            <w:r w:rsidR="00187300">
              <w:rPr>
                <w:noProof/>
                <w:webHidden/>
              </w:rPr>
              <w:fldChar w:fldCharType="separate"/>
            </w:r>
            <w:r w:rsidR="00187300">
              <w:rPr>
                <w:noProof/>
                <w:webHidden/>
              </w:rPr>
              <w:t>49</w:t>
            </w:r>
            <w:r w:rsidR="00187300">
              <w:rPr>
                <w:noProof/>
                <w:webHidden/>
              </w:rPr>
              <w:fldChar w:fldCharType="end"/>
            </w:r>
          </w:hyperlink>
        </w:p>
        <w:p w14:paraId="0770BF6E" w14:textId="0F1EF142"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56" w:history="1">
            <w:r w:rsidR="00187300" w:rsidRPr="00B3353D">
              <w:rPr>
                <w:rStyle w:val="Hyperlink"/>
                <w:rFonts w:cs="Times New Roman"/>
                <w:noProof/>
              </w:rPr>
              <w:t>3.2.4</w:t>
            </w:r>
            <w:r w:rsidR="00187300">
              <w:rPr>
                <w:rFonts w:asciiTheme="minorHAnsi" w:eastAsiaTheme="minorEastAsia" w:hAnsiTheme="minorHAnsi"/>
                <w:noProof/>
                <w:sz w:val="22"/>
                <w:lang w:eastAsia="de-AT"/>
              </w:rPr>
              <w:tab/>
            </w:r>
            <w:r w:rsidR="00187300" w:rsidRPr="00B3353D">
              <w:rPr>
                <w:rStyle w:val="Hyperlink"/>
                <w:rFonts w:cs="Times New Roman"/>
                <w:noProof/>
              </w:rPr>
              <w:t>Erzeugung Software PWM</w:t>
            </w:r>
            <w:r w:rsidR="00187300">
              <w:rPr>
                <w:noProof/>
                <w:webHidden/>
              </w:rPr>
              <w:tab/>
            </w:r>
            <w:r w:rsidR="00187300">
              <w:rPr>
                <w:noProof/>
                <w:webHidden/>
              </w:rPr>
              <w:fldChar w:fldCharType="begin"/>
            </w:r>
            <w:r w:rsidR="00187300">
              <w:rPr>
                <w:noProof/>
                <w:webHidden/>
              </w:rPr>
              <w:instrText xml:space="preserve"> PAGEREF _Toc68186556 \h </w:instrText>
            </w:r>
            <w:r w:rsidR="00187300">
              <w:rPr>
                <w:noProof/>
                <w:webHidden/>
              </w:rPr>
            </w:r>
            <w:r w:rsidR="00187300">
              <w:rPr>
                <w:noProof/>
                <w:webHidden/>
              </w:rPr>
              <w:fldChar w:fldCharType="separate"/>
            </w:r>
            <w:r w:rsidR="00187300">
              <w:rPr>
                <w:noProof/>
                <w:webHidden/>
              </w:rPr>
              <w:t>49</w:t>
            </w:r>
            <w:r w:rsidR="00187300">
              <w:rPr>
                <w:noProof/>
                <w:webHidden/>
              </w:rPr>
              <w:fldChar w:fldCharType="end"/>
            </w:r>
          </w:hyperlink>
        </w:p>
        <w:p w14:paraId="0B6C8AA6" w14:textId="6575F610" w:rsidR="00187300" w:rsidRDefault="00E729F5">
          <w:pPr>
            <w:pStyle w:val="Verzeichnis4"/>
            <w:tabs>
              <w:tab w:val="left" w:pos="1540"/>
              <w:tab w:val="right" w:leader="dot" w:pos="9062"/>
            </w:tabs>
            <w:rPr>
              <w:noProof/>
            </w:rPr>
          </w:pPr>
          <w:hyperlink w:anchor="_Toc68186557" w:history="1">
            <w:r w:rsidR="00187300" w:rsidRPr="00B3353D">
              <w:rPr>
                <w:rStyle w:val="Hyperlink"/>
                <w:rFonts w:cs="Times New Roman"/>
                <w:noProof/>
              </w:rPr>
              <w:t>3.2.4.1</w:t>
            </w:r>
            <w:r w:rsidR="00187300">
              <w:rPr>
                <w:noProof/>
              </w:rPr>
              <w:tab/>
            </w:r>
            <w:r w:rsidR="00187300" w:rsidRPr="00B3353D">
              <w:rPr>
                <w:rStyle w:val="Hyperlink"/>
                <w:rFonts w:cs="Times New Roman"/>
                <w:noProof/>
              </w:rPr>
              <w:t>Vorteil</w:t>
            </w:r>
            <w:r w:rsidR="00187300">
              <w:rPr>
                <w:noProof/>
                <w:webHidden/>
              </w:rPr>
              <w:tab/>
            </w:r>
            <w:r w:rsidR="00187300">
              <w:rPr>
                <w:noProof/>
                <w:webHidden/>
              </w:rPr>
              <w:fldChar w:fldCharType="begin"/>
            </w:r>
            <w:r w:rsidR="00187300">
              <w:rPr>
                <w:noProof/>
                <w:webHidden/>
              </w:rPr>
              <w:instrText xml:space="preserve"> PAGEREF _Toc68186557 \h </w:instrText>
            </w:r>
            <w:r w:rsidR="00187300">
              <w:rPr>
                <w:noProof/>
                <w:webHidden/>
              </w:rPr>
            </w:r>
            <w:r w:rsidR="00187300">
              <w:rPr>
                <w:noProof/>
                <w:webHidden/>
              </w:rPr>
              <w:fldChar w:fldCharType="separate"/>
            </w:r>
            <w:r w:rsidR="00187300">
              <w:rPr>
                <w:noProof/>
                <w:webHidden/>
              </w:rPr>
              <w:t>50</w:t>
            </w:r>
            <w:r w:rsidR="00187300">
              <w:rPr>
                <w:noProof/>
                <w:webHidden/>
              </w:rPr>
              <w:fldChar w:fldCharType="end"/>
            </w:r>
          </w:hyperlink>
        </w:p>
        <w:p w14:paraId="5E0FB1CF" w14:textId="57160D60" w:rsidR="00187300" w:rsidRDefault="00E729F5">
          <w:pPr>
            <w:pStyle w:val="Verzeichnis4"/>
            <w:tabs>
              <w:tab w:val="left" w:pos="1540"/>
              <w:tab w:val="right" w:leader="dot" w:pos="9062"/>
            </w:tabs>
            <w:rPr>
              <w:noProof/>
            </w:rPr>
          </w:pPr>
          <w:hyperlink w:anchor="_Toc68186558" w:history="1">
            <w:r w:rsidR="00187300" w:rsidRPr="00B3353D">
              <w:rPr>
                <w:rStyle w:val="Hyperlink"/>
                <w:rFonts w:cs="Times New Roman"/>
                <w:noProof/>
              </w:rPr>
              <w:t>3.2.4.2</w:t>
            </w:r>
            <w:r w:rsidR="00187300">
              <w:rPr>
                <w:noProof/>
              </w:rPr>
              <w:tab/>
            </w:r>
            <w:r w:rsidR="00187300" w:rsidRPr="00B3353D">
              <w:rPr>
                <w:rStyle w:val="Hyperlink"/>
                <w:rFonts w:cs="Times New Roman"/>
                <w:noProof/>
              </w:rPr>
              <w:t>Nachteil</w:t>
            </w:r>
            <w:r w:rsidR="00187300">
              <w:rPr>
                <w:noProof/>
                <w:webHidden/>
              </w:rPr>
              <w:tab/>
            </w:r>
            <w:r w:rsidR="00187300">
              <w:rPr>
                <w:noProof/>
                <w:webHidden/>
              </w:rPr>
              <w:fldChar w:fldCharType="begin"/>
            </w:r>
            <w:r w:rsidR="00187300">
              <w:rPr>
                <w:noProof/>
                <w:webHidden/>
              </w:rPr>
              <w:instrText xml:space="preserve"> PAGEREF _Toc68186558 \h </w:instrText>
            </w:r>
            <w:r w:rsidR="00187300">
              <w:rPr>
                <w:noProof/>
                <w:webHidden/>
              </w:rPr>
            </w:r>
            <w:r w:rsidR="00187300">
              <w:rPr>
                <w:noProof/>
                <w:webHidden/>
              </w:rPr>
              <w:fldChar w:fldCharType="separate"/>
            </w:r>
            <w:r w:rsidR="00187300">
              <w:rPr>
                <w:noProof/>
                <w:webHidden/>
              </w:rPr>
              <w:t>50</w:t>
            </w:r>
            <w:r w:rsidR="00187300">
              <w:rPr>
                <w:noProof/>
                <w:webHidden/>
              </w:rPr>
              <w:fldChar w:fldCharType="end"/>
            </w:r>
          </w:hyperlink>
        </w:p>
        <w:p w14:paraId="1B25322F" w14:textId="45F2938F"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59" w:history="1">
            <w:r w:rsidR="00187300" w:rsidRPr="00B3353D">
              <w:rPr>
                <w:rStyle w:val="Hyperlink"/>
                <w:rFonts w:cs="Times New Roman"/>
                <w:noProof/>
              </w:rPr>
              <w:t>3.2.5</w:t>
            </w:r>
            <w:r w:rsidR="00187300">
              <w:rPr>
                <w:rFonts w:asciiTheme="minorHAnsi" w:eastAsiaTheme="minorEastAsia" w:hAnsiTheme="minorHAnsi"/>
                <w:noProof/>
                <w:sz w:val="22"/>
                <w:lang w:eastAsia="de-AT"/>
              </w:rPr>
              <w:tab/>
            </w:r>
            <w:r w:rsidR="00187300" w:rsidRPr="00B3353D">
              <w:rPr>
                <w:rStyle w:val="Hyperlink"/>
                <w:rFonts w:cs="Times New Roman"/>
                <w:noProof/>
              </w:rPr>
              <w:t>Erzeugung Hardware PWM</w:t>
            </w:r>
            <w:r w:rsidR="00187300">
              <w:rPr>
                <w:noProof/>
                <w:webHidden/>
              </w:rPr>
              <w:tab/>
            </w:r>
            <w:r w:rsidR="00187300">
              <w:rPr>
                <w:noProof/>
                <w:webHidden/>
              </w:rPr>
              <w:fldChar w:fldCharType="begin"/>
            </w:r>
            <w:r w:rsidR="00187300">
              <w:rPr>
                <w:noProof/>
                <w:webHidden/>
              </w:rPr>
              <w:instrText xml:space="preserve"> PAGEREF _Toc68186559 \h </w:instrText>
            </w:r>
            <w:r w:rsidR="00187300">
              <w:rPr>
                <w:noProof/>
                <w:webHidden/>
              </w:rPr>
            </w:r>
            <w:r w:rsidR="00187300">
              <w:rPr>
                <w:noProof/>
                <w:webHidden/>
              </w:rPr>
              <w:fldChar w:fldCharType="separate"/>
            </w:r>
            <w:r w:rsidR="00187300">
              <w:rPr>
                <w:noProof/>
                <w:webHidden/>
              </w:rPr>
              <w:t>50</w:t>
            </w:r>
            <w:r w:rsidR="00187300">
              <w:rPr>
                <w:noProof/>
                <w:webHidden/>
              </w:rPr>
              <w:fldChar w:fldCharType="end"/>
            </w:r>
          </w:hyperlink>
        </w:p>
        <w:p w14:paraId="7D0302B2" w14:textId="78E288AB" w:rsidR="00187300" w:rsidRDefault="00E729F5">
          <w:pPr>
            <w:pStyle w:val="Verzeichnis4"/>
            <w:tabs>
              <w:tab w:val="left" w:pos="1540"/>
              <w:tab w:val="right" w:leader="dot" w:pos="9062"/>
            </w:tabs>
            <w:rPr>
              <w:noProof/>
            </w:rPr>
          </w:pPr>
          <w:hyperlink w:anchor="_Toc68186560" w:history="1">
            <w:r w:rsidR="00187300" w:rsidRPr="00B3353D">
              <w:rPr>
                <w:rStyle w:val="Hyperlink"/>
                <w:rFonts w:cs="Times New Roman"/>
                <w:noProof/>
              </w:rPr>
              <w:t>3.2.5.1</w:t>
            </w:r>
            <w:r w:rsidR="00187300">
              <w:rPr>
                <w:noProof/>
              </w:rPr>
              <w:tab/>
            </w:r>
            <w:r w:rsidR="00187300" w:rsidRPr="00B3353D">
              <w:rPr>
                <w:rStyle w:val="Hyperlink"/>
                <w:rFonts w:cs="Times New Roman"/>
                <w:noProof/>
              </w:rPr>
              <w:t>Vorteil</w:t>
            </w:r>
            <w:r w:rsidR="00187300">
              <w:rPr>
                <w:noProof/>
                <w:webHidden/>
              </w:rPr>
              <w:tab/>
            </w:r>
            <w:r w:rsidR="00187300">
              <w:rPr>
                <w:noProof/>
                <w:webHidden/>
              </w:rPr>
              <w:fldChar w:fldCharType="begin"/>
            </w:r>
            <w:r w:rsidR="00187300">
              <w:rPr>
                <w:noProof/>
                <w:webHidden/>
              </w:rPr>
              <w:instrText xml:space="preserve"> PAGEREF _Toc68186560 \h </w:instrText>
            </w:r>
            <w:r w:rsidR="00187300">
              <w:rPr>
                <w:noProof/>
                <w:webHidden/>
              </w:rPr>
            </w:r>
            <w:r w:rsidR="00187300">
              <w:rPr>
                <w:noProof/>
                <w:webHidden/>
              </w:rPr>
              <w:fldChar w:fldCharType="separate"/>
            </w:r>
            <w:r w:rsidR="00187300">
              <w:rPr>
                <w:noProof/>
                <w:webHidden/>
              </w:rPr>
              <w:t>50</w:t>
            </w:r>
            <w:r w:rsidR="00187300">
              <w:rPr>
                <w:noProof/>
                <w:webHidden/>
              </w:rPr>
              <w:fldChar w:fldCharType="end"/>
            </w:r>
          </w:hyperlink>
        </w:p>
        <w:p w14:paraId="778B6DC2" w14:textId="68A694C9" w:rsidR="00187300" w:rsidRDefault="00E729F5">
          <w:pPr>
            <w:pStyle w:val="Verzeichnis4"/>
            <w:tabs>
              <w:tab w:val="left" w:pos="1540"/>
              <w:tab w:val="right" w:leader="dot" w:pos="9062"/>
            </w:tabs>
            <w:rPr>
              <w:noProof/>
            </w:rPr>
          </w:pPr>
          <w:hyperlink w:anchor="_Toc68186561" w:history="1">
            <w:r w:rsidR="00187300" w:rsidRPr="00B3353D">
              <w:rPr>
                <w:rStyle w:val="Hyperlink"/>
                <w:rFonts w:cs="Times New Roman"/>
                <w:noProof/>
              </w:rPr>
              <w:t>3.2.5.2</w:t>
            </w:r>
            <w:r w:rsidR="00187300">
              <w:rPr>
                <w:noProof/>
              </w:rPr>
              <w:tab/>
            </w:r>
            <w:r w:rsidR="00187300" w:rsidRPr="00B3353D">
              <w:rPr>
                <w:rStyle w:val="Hyperlink"/>
                <w:rFonts w:cs="Times New Roman"/>
                <w:noProof/>
              </w:rPr>
              <w:t>Nachteil</w:t>
            </w:r>
            <w:r w:rsidR="00187300">
              <w:rPr>
                <w:noProof/>
                <w:webHidden/>
              </w:rPr>
              <w:tab/>
            </w:r>
            <w:r w:rsidR="00187300">
              <w:rPr>
                <w:noProof/>
                <w:webHidden/>
              </w:rPr>
              <w:fldChar w:fldCharType="begin"/>
            </w:r>
            <w:r w:rsidR="00187300">
              <w:rPr>
                <w:noProof/>
                <w:webHidden/>
              </w:rPr>
              <w:instrText xml:space="preserve"> PAGEREF _Toc68186561 \h </w:instrText>
            </w:r>
            <w:r w:rsidR="00187300">
              <w:rPr>
                <w:noProof/>
                <w:webHidden/>
              </w:rPr>
            </w:r>
            <w:r w:rsidR="00187300">
              <w:rPr>
                <w:noProof/>
                <w:webHidden/>
              </w:rPr>
              <w:fldChar w:fldCharType="separate"/>
            </w:r>
            <w:r w:rsidR="00187300">
              <w:rPr>
                <w:noProof/>
                <w:webHidden/>
              </w:rPr>
              <w:t>50</w:t>
            </w:r>
            <w:r w:rsidR="00187300">
              <w:rPr>
                <w:noProof/>
                <w:webHidden/>
              </w:rPr>
              <w:fldChar w:fldCharType="end"/>
            </w:r>
          </w:hyperlink>
        </w:p>
        <w:p w14:paraId="3AFE987F" w14:textId="3AECE767"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62" w:history="1">
            <w:r w:rsidR="00187300" w:rsidRPr="00B3353D">
              <w:rPr>
                <w:rStyle w:val="Hyperlink"/>
                <w:noProof/>
              </w:rPr>
              <w:t>3.2.6</w:t>
            </w:r>
            <w:r w:rsidR="00187300">
              <w:rPr>
                <w:rFonts w:asciiTheme="minorHAnsi" w:eastAsiaTheme="minorEastAsia" w:hAnsiTheme="minorHAnsi"/>
                <w:noProof/>
                <w:sz w:val="22"/>
                <w:lang w:eastAsia="de-AT"/>
              </w:rPr>
              <w:tab/>
            </w:r>
            <w:r w:rsidR="00187300" w:rsidRPr="00B3353D">
              <w:rPr>
                <w:rStyle w:val="Hyperlink"/>
                <w:noProof/>
              </w:rPr>
              <w:t>Ansteuerung</w:t>
            </w:r>
            <w:r w:rsidR="00187300">
              <w:rPr>
                <w:noProof/>
                <w:webHidden/>
              </w:rPr>
              <w:tab/>
            </w:r>
            <w:r w:rsidR="00187300">
              <w:rPr>
                <w:noProof/>
                <w:webHidden/>
              </w:rPr>
              <w:fldChar w:fldCharType="begin"/>
            </w:r>
            <w:r w:rsidR="00187300">
              <w:rPr>
                <w:noProof/>
                <w:webHidden/>
              </w:rPr>
              <w:instrText xml:space="preserve"> PAGEREF _Toc68186562 \h </w:instrText>
            </w:r>
            <w:r w:rsidR="00187300">
              <w:rPr>
                <w:noProof/>
                <w:webHidden/>
              </w:rPr>
            </w:r>
            <w:r w:rsidR="00187300">
              <w:rPr>
                <w:noProof/>
                <w:webHidden/>
              </w:rPr>
              <w:fldChar w:fldCharType="separate"/>
            </w:r>
            <w:r w:rsidR="00187300">
              <w:rPr>
                <w:noProof/>
                <w:webHidden/>
              </w:rPr>
              <w:t>50</w:t>
            </w:r>
            <w:r w:rsidR="00187300">
              <w:rPr>
                <w:noProof/>
                <w:webHidden/>
              </w:rPr>
              <w:fldChar w:fldCharType="end"/>
            </w:r>
          </w:hyperlink>
        </w:p>
        <w:p w14:paraId="542D2510" w14:textId="245858FA" w:rsidR="00187300" w:rsidRDefault="00E729F5">
          <w:pPr>
            <w:pStyle w:val="Verzeichnis4"/>
            <w:tabs>
              <w:tab w:val="left" w:pos="1540"/>
              <w:tab w:val="right" w:leader="dot" w:pos="9062"/>
            </w:tabs>
            <w:rPr>
              <w:noProof/>
            </w:rPr>
          </w:pPr>
          <w:hyperlink w:anchor="_Toc68186563" w:history="1">
            <w:r w:rsidR="00187300" w:rsidRPr="00B3353D">
              <w:rPr>
                <w:rStyle w:val="Hyperlink"/>
                <w:noProof/>
              </w:rPr>
              <w:t>3.2.6.1</w:t>
            </w:r>
            <w:r w:rsidR="00187300">
              <w:rPr>
                <w:noProof/>
              </w:rPr>
              <w:tab/>
            </w:r>
            <w:r w:rsidR="00187300" w:rsidRPr="00B3353D">
              <w:rPr>
                <w:rStyle w:val="Hyperlink"/>
                <w:noProof/>
              </w:rPr>
              <w:t>Initialisierung der Hardware PWM</w:t>
            </w:r>
            <w:r w:rsidR="00187300">
              <w:rPr>
                <w:noProof/>
                <w:webHidden/>
              </w:rPr>
              <w:tab/>
            </w:r>
            <w:r w:rsidR="00187300">
              <w:rPr>
                <w:noProof/>
                <w:webHidden/>
              </w:rPr>
              <w:fldChar w:fldCharType="begin"/>
            </w:r>
            <w:r w:rsidR="00187300">
              <w:rPr>
                <w:noProof/>
                <w:webHidden/>
              </w:rPr>
              <w:instrText xml:space="preserve"> PAGEREF _Toc68186563 \h </w:instrText>
            </w:r>
            <w:r w:rsidR="00187300">
              <w:rPr>
                <w:noProof/>
                <w:webHidden/>
              </w:rPr>
            </w:r>
            <w:r w:rsidR="00187300">
              <w:rPr>
                <w:noProof/>
                <w:webHidden/>
              </w:rPr>
              <w:fldChar w:fldCharType="separate"/>
            </w:r>
            <w:r w:rsidR="00187300">
              <w:rPr>
                <w:noProof/>
                <w:webHidden/>
              </w:rPr>
              <w:t>50</w:t>
            </w:r>
            <w:r w:rsidR="00187300">
              <w:rPr>
                <w:noProof/>
                <w:webHidden/>
              </w:rPr>
              <w:fldChar w:fldCharType="end"/>
            </w:r>
          </w:hyperlink>
        </w:p>
        <w:p w14:paraId="62F3CA5A" w14:textId="21482480" w:rsidR="00187300" w:rsidRDefault="00E729F5">
          <w:pPr>
            <w:pStyle w:val="Verzeichnis4"/>
            <w:tabs>
              <w:tab w:val="left" w:pos="1540"/>
              <w:tab w:val="right" w:leader="dot" w:pos="9062"/>
            </w:tabs>
            <w:rPr>
              <w:noProof/>
            </w:rPr>
          </w:pPr>
          <w:hyperlink w:anchor="_Toc68186564" w:history="1">
            <w:r w:rsidR="00187300" w:rsidRPr="00B3353D">
              <w:rPr>
                <w:rStyle w:val="Hyperlink"/>
                <w:noProof/>
              </w:rPr>
              <w:t>3.2.6.2</w:t>
            </w:r>
            <w:r w:rsidR="00187300">
              <w:rPr>
                <w:noProof/>
              </w:rPr>
              <w:tab/>
            </w:r>
            <w:r w:rsidR="00187300" w:rsidRPr="00B3353D">
              <w:rPr>
                <w:rStyle w:val="Hyperlink"/>
                <w:noProof/>
              </w:rPr>
              <w:t>Servopulse-Einstellung</w:t>
            </w:r>
            <w:r w:rsidR="00187300">
              <w:rPr>
                <w:noProof/>
                <w:webHidden/>
              </w:rPr>
              <w:tab/>
            </w:r>
            <w:r w:rsidR="00187300">
              <w:rPr>
                <w:noProof/>
                <w:webHidden/>
              </w:rPr>
              <w:fldChar w:fldCharType="begin"/>
            </w:r>
            <w:r w:rsidR="00187300">
              <w:rPr>
                <w:noProof/>
                <w:webHidden/>
              </w:rPr>
              <w:instrText xml:space="preserve"> PAGEREF _Toc68186564 \h </w:instrText>
            </w:r>
            <w:r w:rsidR="00187300">
              <w:rPr>
                <w:noProof/>
                <w:webHidden/>
              </w:rPr>
            </w:r>
            <w:r w:rsidR="00187300">
              <w:rPr>
                <w:noProof/>
                <w:webHidden/>
              </w:rPr>
              <w:fldChar w:fldCharType="separate"/>
            </w:r>
            <w:r w:rsidR="00187300">
              <w:rPr>
                <w:noProof/>
                <w:webHidden/>
              </w:rPr>
              <w:t>51</w:t>
            </w:r>
            <w:r w:rsidR="00187300">
              <w:rPr>
                <w:noProof/>
                <w:webHidden/>
              </w:rPr>
              <w:fldChar w:fldCharType="end"/>
            </w:r>
          </w:hyperlink>
        </w:p>
        <w:p w14:paraId="3DA6BBFB" w14:textId="4DDC5116"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65" w:history="1">
            <w:r w:rsidR="00187300" w:rsidRPr="00B3353D">
              <w:rPr>
                <w:rStyle w:val="Hyperlink"/>
                <w:rFonts w:cs="Times New Roman"/>
                <w:noProof/>
              </w:rPr>
              <w:t>3.3</w:t>
            </w:r>
            <w:r w:rsidR="00187300">
              <w:rPr>
                <w:rFonts w:asciiTheme="minorHAnsi" w:eastAsiaTheme="minorEastAsia" w:hAnsiTheme="minorHAnsi"/>
                <w:noProof/>
                <w:sz w:val="22"/>
                <w:lang w:eastAsia="de-AT"/>
              </w:rPr>
              <w:tab/>
            </w:r>
            <w:r w:rsidR="00187300" w:rsidRPr="00B3353D">
              <w:rPr>
                <w:rStyle w:val="Hyperlink"/>
                <w:rFonts w:cs="Times New Roman"/>
                <w:noProof/>
              </w:rPr>
              <w:t>IMU Auswertung</w:t>
            </w:r>
            <w:r w:rsidR="00187300">
              <w:rPr>
                <w:noProof/>
                <w:webHidden/>
              </w:rPr>
              <w:tab/>
            </w:r>
            <w:r w:rsidR="00187300">
              <w:rPr>
                <w:noProof/>
                <w:webHidden/>
              </w:rPr>
              <w:fldChar w:fldCharType="begin"/>
            </w:r>
            <w:r w:rsidR="00187300">
              <w:rPr>
                <w:noProof/>
                <w:webHidden/>
              </w:rPr>
              <w:instrText xml:space="preserve"> PAGEREF _Toc68186565 \h </w:instrText>
            </w:r>
            <w:r w:rsidR="00187300">
              <w:rPr>
                <w:noProof/>
                <w:webHidden/>
              </w:rPr>
            </w:r>
            <w:r w:rsidR="00187300">
              <w:rPr>
                <w:noProof/>
                <w:webHidden/>
              </w:rPr>
              <w:fldChar w:fldCharType="separate"/>
            </w:r>
            <w:r w:rsidR="00187300">
              <w:rPr>
                <w:noProof/>
                <w:webHidden/>
              </w:rPr>
              <w:t>52</w:t>
            </w:r>
            <w:r w:rsidR="00187300">
              <w:rPr>
                <w:noProof/>
                <w:webHidden/>
              </w:rPr>
              <w:fldChar w:fldCharType="end"/>
            </w:r>
          </w:hyperlink>
        </w:p>
        <w:p w14:paraId="40866B7E" w14:textId="7353FDC3"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66" w:history="1">
            <w:r w:rsidR="00187300" w:rsidRPr="00B3353D">
              <w:rPr>
                <w:rStyle w:val="Hyperlink"/>
                <w:rFonts w:cs="Times New Roman"/>
                <w:noProof/>
              </w:rPr>
              <w:t>3.3.1</w:t>
            </w:r>
            <w:r w:rsidR="00187300">
              <w:rPr>
                <w:rFonts w:asciiTheme="minorHAnsi" w:eastAsiaTheme="minorEastAsia" w:hAnsiTheme="minorHAnsi"/>
                <w:noProof/>
                <w:sz w:val="22"/>
                <w:lang w:eastAsia="de-AT"/>
              </w:rPr>
              <w:tab/>
            </w:r>
            <w:r w:rsidR="00187300" w:rsidRPr="00B3353D">
              <w:rPr>
                <w:rStyle w:val="Hyperlink"/>
                <w:rFonts w:cs="Times New Roman"/>
                <w:noProof/>
              </w:rPr>
              <w:t>Funktionsweise</w:t>
            </w:r>
            <w:r w:rsidR="00187300">
              <w:rPr>
                <w:noProof/>
                <w:webHidden/>
              </w:rPr>
              <w:tab/>
            </w:r>
            <w:r w:rsidR="00187300">
              <w:rPr>
                <w:noProof/>
                <w:webHidden/>
              </w:rPr>
              <w:fldChar w:fldCharType="begin"/>
            </w:r>
            <w:r w:rsidR="00187300">
              <w:rPr>
                <w:noProof/>
                <w:webHidden/>
              </w:rPr>
              <w:instrText xml:space="preserve"> PAGEREF _Toc68186566 \h </w:instrText>
            </w:r>
            <w:r w:rsidR="00187300">
              <w:rPr>
                <w:noProof/>
                <w:webHidden/>
              </w:rPr>
            </w:r>
            <w:r w:rsidR="00187300">
              <w:rPr>
                <w:noProof/>
                <w:webHidden/>
              </w:rPr>
              <w:fldChar w:fldCharType="separate"/>
            </w:r>
            <w:r w:rsidR="00187300">
              <w:rPr>
                <w:noProof/>
                <w:webHidden/>
              </w:rPr>
              <w:t>52</w:t>
            </w:r>
            <w:r w:rsidR="00187300">
              <w:rPr>
                <w:noProof/>
                <w:webHidden/>
              </w:rPr>
              <w:fldChar w:fldCharType="end"/>
            </w:r>
          </w:hyperlink>
        </w:p>
        <w:p w14:paraId="7FD69C68" w14:textId="30CAFF4B"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67" w:history="1">
            <w:r w:rsidR="00187300" w:rsidRPr="00B3353D">
              <w:rPr>
                <w:rStyle w:val="Hyperlink"/>
                <w:rFonts w:cs="Times New Roman"/>
                <w:noProof/>
              </w:rPr>
              <w:t>3.3.2</w:t>
            </w:r>
            <w:r w:rsidR="00187300">
              <w:rPr>
                <w:rFonts w:asciiTheme="minorHAnsi" w:eastAsiaTheme="minorEastAsia" w:hAnsiTheme="minorHAnsi"/>
                <w:noProof/>
                <w:sz w:val="22"/>
                <w:lang w:eastAsia="de-AT"/>
              </w:rPr>
              <w:tab/>
            </w:r>
            <w:r w:rsidR="00187300" w:rsidRPr="00B3353D">
              <w:rPr>
                <w:rStyle w:val="Hyperlink"/>
                <w:rFonts w:cs="Times New Roman"/>
                <w:noProof/>
              </w:rPr>
              <w:t>Gyroskop</w:t>
            </w:r>
            <w:r w:rsidR="00187300">
              <w:rPr>
                <w:noProof/>
                <w:webHidden/>
              </w:rPr>
              <w:tab/>
            </w:r>
            <w:r w:rsidR="00187300">
              <w:rPr>
                <w:noProof/>
                <w:webHidden/>
              </w:rPr>
              <w:fldChar w:fldCharType="begin"/>
            </w:r>
            <w:r w:rsidR="00187300">
              <w:rPr>
                <w:noProof/>
                <w:webHidden/>
              </w:rPr>
              <w:instrText xml:space="preserve"> PAGEREF _Toc68186567 \h </w:instrText>
            </w:r>
            <w:r w:rsidR="00187300">
              <w:rPr>
                <w:noProof/>
                <w:webHidden/>
              </w:rPr>
            </w:r>
            <w:r w:rsidR="00187300">
              <w:rPr>
                <w:noProof/>
                <w:webHidden/>
              </w:rPr>
              <w:fldChar w:fldCharType="separate"/>
            </w:r>
            <w:r w:rsidR="00187300">
              <w:rPr>
                <w:noProof/>
                <w:webHidden/>
              </w:rPr>
              <w:t>53</w:t>
            </w:r>
            <w:r w:rsidR="00187300">
              <w:rPr>
                <w:noProof/>
                <w:webHidden/>
              </w:rPr>
              <w:fldChar w:fldCharType="end"/>
            </w:r>
          </w:hyperlink>
        </w:p>
        <w:p w14:paraId="673B479A" w14:textId="7DEB9252"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68" w:history="1">
            <w:r w:rsidR="00187300" w:rsidRPr="00B3353D">
              <w:rPr>
                <w:rStyle w:val="Hyperlink"/>
                <w:rFonts w:cs="Times New Roman"/>
                <w:noProof/>
              </w:rPr>
              <w:t>3.3.3</w:t>
            </w:r>
            <w:r w:rsidR="00187300">
              <w:rPr>
                <w:rFonts w:asciiTheme="minorHAnsi" w:eastAsiaTheme="minorEastAsia" w:hAnsiTheme="minorHAnsi"/>
                <w:noProof/>
                <w:sz w:val="22"/>
                <w:lang w:eastAsia="de-AT"/>
              </w:rPr>
              <w:tab/>
            </w:r>
            <w:r w:rsidR="00187300" w:rsidRPr="00B3353D">
              <w:rPr>
                <w:rStyle w:val="Hyperlink"/>
                <w:rFonts w:cs="Times New Roman"/>
                <w:noProof/>
              </w:rPr>
              <w:t>Beschleunigungssensor</w:t>
            </w:r>
            <w:r w:rsidR="00187300">
              <w:rPr>
                <w:noProof/>
                <w:webHidden/>
              </w:rPr>
              <w:tab/>
            </w:r>
            <w:r w:rsidR="00187300">
              <w:rPr>
                <w:noProof/>
                <w:webHidden/>
              </w:rPr>
              <w:fldChar w:fldCharType="begin"/>
            </w:r>
            <w:r w:rsidR="00187300">
              <w:rPr>
                <w:noProof/>
                <w:webHidden/>
              </w:rPr>
              <w:instrText xml:space="preserve"> PAGEREF _Toc68186568 \h </w:instrText>
            </w:r>
            <w:r w:rsidR="00187300">
              <w:rPr>
                <w:noProof/>
                <w:webHidden/>
              </w:rPr>
            </w:r>
            <w:r w:rsidR="00187300">
              <w:rPr>
                <w:noProof/>
                <w:webHidden/>
              </w:rPr>
              <w:fldChar w:fldCharType="separate"/>
            </w:r>
            <w:r w:rsidR="00187300">
              <w:rPr>
                <w:noProof/>
                <w:webHidden/>
              </w:rPr>
              <w:t>54</w:t>
            </w:r>
            <w:r w:rsidR="00187300">
              <w:rPr>
                <w:noProof/>
                <w:webHidden/>
              </w:rPr>
              <w:fldChar w:fldCharType="end"/>
            </w:r>
          </w:hyperlink>
        </w:p>
        <w:p w14:paraId="6836C8AB" w14:textId="2554570E"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69" w:history="1">
            <w:r w:rsidR="00187300" w:rsidRPr="00B3353D">
              <w:rPr>
                <w:rStyle w:val="Hyperlink"/>
                <w:noProof/>
              </w:rPr>
              <w:t>3.3.4</w:t>
            </w:r>
            <w:r w:rsidR="00187300">
              <w:rPr>
                <w:rFonts w:asciiTheme="minorHAnsi" w:eastAsiaTheme="minorEastAsia" w:hAnsiTheme="minorHAnsi"/>
                <w:noProof/>
                <w:sz w:val="22"/>
                <w:lang w:eastAsia="de-AT"/>
              </w:rPr>
              <w:tab/>
            </w:r>
            <w:r w:rsidR="00187300" w:rsidRPr="00B3353D">
              <w:rPr>
                <w:rStyle w:val="Hyperlink"/>
                <w:noProof/>
              </w:rPr>
              <w:t>Kalman-Filter</w:t>
            </w:r>
            <w:r w:rsidR="00187300">
              <w:rPr>
                <w:noProof/>
                <w:webHidden/>
              </w:rPr>
              <w:tab/>
            </w:r>
            <w:r w:rsidR="00187300">
              <w:rPr>
                <w:noProof/>
                <w:webHidden/>
              </w:rPr>
              <w:fldChar w:fldCharType="begin"/>
            </w:r>
            <w:r w:rsidR="00187300">
              <w:rPr>
                <w:noProof/>
                <w:webHidden/>
              </w:rPr>
              <w:instrText xml:space="preserve"> PAGEREF _Toc68186569 \h </w:instrText>
            </w:r>
            <w:r w:rsidR="00187300">
              <w:rPr>
                <w:noProof/>
                <w:webHidden/>
              </w:rPr>
            </w:r>
            <w:r w:rsidR="00187300">
              <w:rPr>
                <w:noProof/>
                <w:webHidden/>
              </w:rPr>
              <w:fldChar w:fldCharType="separate"/>
            </w:r>
            <w:r w:rsidR="00187300">
              <w:rPr>
                <w:noProof/>
                <w:webHidden/>
              </w:rPr>
              <w:t>54</w:t>
            </w:r>
            <w:r w:rsidR="00187300">
              <w:rPr>
                <w:noProof/>
                <w:webHidden/>
              </w:rPr>
              <w:fldChar w:fldCharType="end"/>
            </w:r>
          </w:hyperlink>
        </w:p>
        <w:p w14:paraId="18BD2D47" w14:textId="5A3B42CB"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70" w:history="1">
            <w:r w:rsidR="00187300" w:rsidRPr="00B3353D">
              <w:rPr>
                <w:rStyle w:val="Hyperlink"/>
                <w:rFonts w:cs="Times New Roman"/>
                <w:noProof/>
              </w:rPr>
              <w:t>3.3.5</w:t>
            </w:r>
            <w:r w:rsidR="00187300">
              <w:rPr>
                <w:rFonts w:asciiTheme="minorHAnsi" w:eastAsiaTheme="minorEastAsia" w:hAnsiTheme="minorHAnsi"/>
                <w:noProof/>
                <w:sz w:val="22"/>
                <w:lang w:eastAsia="de-AT"/>
              </w:rPr>
              <w:tab/>
            </w:r>
            <w:r w:rsidR="00187300" w:rsidRPr="00B3353D">
              <w:rPr>
                <w:rStyle w:val="Hyperlink"/>
                <w:rFonts w:cs="Times New Roman"/>
                <w:noProof/>
              </w:rPr>
              <w:t>Verarbeitung der Daten</w:t>
            </w:r>
            <w:r w:rsidR="00187300">
              <w:rPr>
                <w:noProof/>
                <w:webHidden/>
              </w:rPr>
              <w:tab/>
            </w:r>
            <w:r w:rsidR="00187300">
              <w:rPr>
                <w:noProof/>
                <w:webHidden/>
              </w:rPr>
              <w:fldChar w:fldCharType="begin"/>
            </w:r>
            <w:r w:rsidR="00187300">
              <w:rPr>
                <w:noProof/>
                <w:webHidden/>
              </w:rPr>
              <w:instrText xml:space="preserve"> PAGEREF _Toc68186570 \h </w:instrText>
            </w:r>
            <w:r w:rsidR="00187300">
              <w:rPr>
                <w:noProof/>
                <w:webHidden/>
              </w:rPr>
            </w:r>
            <w:r w:rsidR="00187300">
              <w:rPr>
                <w:noProof/>
                <w:webHidden/>
              </w:rPr>
              <w:fldChar w:fldCharType="separate"/>
            </w:r>
            <w:r w:rsidR="00187300">
              <w:rPr>
                <w:noProof/>
                <w:webHidden/>
              </w:rPr>
              <w:t>55</w:t>
            </w:r>
            <w:r w:rsidR="00187300">
              <w:rPr>
                <w:noProof/>
                <w:webHidden/>
              </w:rPr>
              <w:fldChar w:fldCharType="end"/>
            </w:r>
          </w:hyperlink>
        </w:p>
        <w:p w14:paraId="2C7EB883" w14:textId="3B3F9F1D" w:rsidR="00187300" w:rsidRDefault="00E729F5">
          <w:pPr>
            <w:pStyle w:val="Verzeichnis4"/>
            <w:tabs>
              <w:tab w:val="left" w:pos="1540"/>
              <w:tab w:val="right" w:leader="dot" w:pos="9062"/>
            </w:tabs>
            <w:rPr>
              <w:noProof/>
            </w:rPr>
          </w:pPr>
          <w:hyperlink w:anchor="_Toc68186571" w:history="1">
            <w:r w:rsidR="00187300" w:rsidRPr="00B3353D">
              <w:rPr>
                <w:rStyle w:val="Hyperlink"/>
                <w:noProof/>
              </w:rPr>
              <w:t>3.3.5.1</w:t>
            </w:r>
            <w:r w:rsidR="00187300">
              <w:rPr>
                <w:noProof/>
              </w:rPr>
              <w:tab/>
            </w:r>
            <w:r w:rsidR="00187300" w:rsidRPr="00B3353D">
              <w:rPr>
                <w:rStyle w:val="Hyperlink"/>
                <w:noProof/>
              </w:rPr>
              <w:t>Code für die Verarbeitung der Daten</w:t>
            </w:r>
            <w:r w:rsidR="00187300">
              <w:rPr>
                <w:noProof/>
                <w:webHidden/>
              </w:rPr>
              <w:tab/>
            </w:r>
            <w:r w:rsidR="00187300">
              <w:rPr>
                <w:noProof/>
                <w:webHidden/>
              </w:rPr>
              <w:fldChar w:fldCharType="begin"/>
            </w:r>
            <w:r w:rsidR="00187300">
              <w:rPr>
                <w:noProof/>
                <w:webHidden/>
              </w:rPr>
              <w:instrText xml:space="preserve"> PAGEREF _Toc68186571 \h </w:instrText>
            </w:r>
            <w:r w:rsidR="00187300">
              <w:rPr>
                <w:noProof/>
                <w:webHidden/>
              </w:rPr>
            </w:r>
            <w:r w:rsidR="00187300">
              <w:rPr>
                <w:noProof/>
                <w:webHidden/>
              </w:rPr>
              <w:fldChar w:fldCharType="separate"/>
            </w:r>
            <w:r w:rsidR="00187300">
              <w:rPr>
                <w:noProof/>
                <w:webHidden/>
              </w:rPr>
              <w:t>55</w:t>
            </w:r>
            <w:r w:rsidR="00187300">
              <w:rPr>
                <w:noProof/>
                <w:webHidden/>
              </w:rPr>
              <w:fldChar w:fldCharType="end"/>
            </w:r>
          </w:hyperlink>
        </w:p>
        <w:p w14:paraId="14794A84" w14:textId="79E3319F"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72" w:history="1">
            <w:r w:rsidR="00187300" w:rsidRPr="00B3353D">
              <w:rPr>
                <w:rStyle w:val="Hyperlink"/>
                <w:rFonts w:cs="Times New Roman"/>
                <w:noProof/>
              </w:rPr>
              <w:t>3.4</w:t>
            </w:r>
            <w:r w:rsidR="00187300">
              <w:rPr>
                <w:rFonts w:asciiTheme="minorHAnsi" w:eastAsiaTheme="minorEastAsia" w:hAnsiTheme="minorHAnsi"/>
                <w:noProof/>
                <w:sz w:val="22"/>
                <w:lang w:eastAsia="de-AT"/>
              </w:rPr>
              <w:tab/>
            </w:r>
            <w:r w:rsidR="00187300" w:rsidRPr="00B3353D">
              <w:rPr>
                <w:rStyle w:val="Hyperlink"/>
                <w:rFonts w:cs="Times New Roman"/>
                <w:noProof/>
              </w:rPr>
              <w:t>Debouncer</w:t>
            </w:r>
            <w:r w:rsidR="00187300">
              <w:rPr>
                <w:noProof/>
                <w:webHidden/>
              </w:rPr>
              <w:tab/>
            </w:r>
            <w:r w:rsidR="00187300">
              <w:rPr>
                <w:noProof/>
                <w:webHidden/>
              </w:rPr>
              <w:fldChar w:fldCharType="begin"/>
            </w:r>
            <w:r w:rsidR="00187300">
              <w:rPr>
                <w:noProof/>
                <w:webHidden/>
              </w:rPr>
              <w:instrText xml:space="preserve"> PAGEREF _Toc68186572 \h </w:instrText>
            </w:r>
            <w:r w:rsidR="00187300">
              <w:rPr>
                <w:noProof/>
                <w:webHidden/>
              </w:rPr>
            </w:r>
            <w:r w:rsidR="00187300">
              <w:rPr>
                <w:noProof/>
                <w:webHidden/>
              </w:rPr>
              <w:fldChar w:fldCharType="separate"/>
            </w:r>
            <w:r w:rsidR="00187300">
              <w:rPr>
                <w:noProof/>
                <w:webHidden/>
              </w:rPr>
              <w:t>56</w:t>
            </w:r>
            <w:r w:rsidR="00187300">
              <w:rPr>
                <w:noProof/>
                <w:webHidden/>
              </w:rPr>
              <w:fldChar w:fldCharType="end"/>
            </w:r>
          </w:hyperlink>
        </w:p>
        <w:p w14:paraId="0C2C6407" w14:textId="05A434C9"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73" w:history="1">
            <w:r w:rsidR="00187300" w:rsidRPr="00B3353D">
              <w:rPr>
                <w:rStyle w:val="Hyperlink"/>
                <w:noProof/>
              </w:rPr>
              <w:t>3.4.1</w:t>
            </w:r>
            <w:r w:rsidR="00187300">
              <w:rPr>
                <w:rFonts w:asciiTheme="minorHAnsi" w:eastAsiaTheme="minorEastAsia" w:hAnsiTheme="minorHAnsi"/>
                <w:noProof/>
                <w:sz w:val="22"/>
                <w:lang w:eastAsia="de-AT"/>
              </w:rPr>
              <w:tab/>
            </w:r>
            <w:r w:rsidR="00187300" w:rsidRPr="00B3353D">
              <w:rPr>
                <w:rStyle w:val="Hyperlink"/>
                <w:noProof/>
              </w:rPr>
              <w:t>Code für den Debouncer</w:t>
            </w:r>
            <w:r w:rsidR="00187300">
              <w:rPr>
                <w:noProof/>
                <w:webHidden/>
              </w:rPr>
              <w:tab/>
            </w:r>
            <w:r w:rsidR="00187300">
              <w:rPr>
                <w:noProof/>
                <w:webHidden/>
              </w:rPr>
              <w:fldChar w:fldCharType="begin"/>
            </w:r>
            <w:r w:rsidR="00187300">
              <w:rPr>
                <w:noProof/>
                <w:webHidden/>
              </w:rPr>
              <w:instrText xml:space="preserve"> PAGEREF _Toc68186573 \h </w:instrText>
            </w:r>
            <w:r w:rsidR="00187300">
              <w:rPr>
                <w:noProof/>
                <w:webHidden/>
              </w:rPr>
            </w:r>
            <w:r w:rsidR="00187300">
              <w:rPr>
                <w:noProof/>
                <w:webHidden/>
              </w:rPr>
              <w:fldChar w:fldCharType="separate"/>
            </w:r>
            <w:r w:rsidR="00187300">
              <w:rPr>
                <w:noProof/>
                <w:webHidden/>
              </w:rPr>
              <w:t>56</w:t>
            </w:r>
            <w:r w:rsidR="00187300">
              <w:rPr>
                <w:noProof/>
                <w:webHidden/>
              </w:rPr>
              <w:fldChar w:fldCharType="end"/>
            </w:r>
          </w:hyperlink>
        </w:p>
        <w:p w14:paraId="1E060B41" w14:textId="1ABE820C"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74" w:history="1">
            <w:r w:rsidR="00187300" w:rsidRPr="00B3353D">
              <w:rPr>
                <w:rStyle w:val="Hyperlink"/>
                <w:rFonts w:cs="Times New Roman"/>
                <w:noProof/>
              </w:rPr>
              <w:t>3.5</w:t>
            </w:r>
            <w:r w:rsidR="00187300">
              <w:rPr>
                <w:rFonts w:asciiTheme="minorHAnsi" w:eastAsiaTheme="minorEastAsia" w:hAnsiTheme="minorHAnsi"/>
                <w:noProof/>
                <w:sz w:val="22"/>
                <w:lang w:eastAsia="de-AT"/>
              </w:rPr>
              <w:tab/>
            </w:r>
            <w:r w:rsidR="00187300" w:rsidRPr="00B3353D">
              <w:rPr>
                <w:rStyle w:val="Hyperlink"/>
                <w:rFonts w:cs="Times New Roman"/>
                <w:noProof/>
              </w:rPr>
              <w:t>Akkustandserfassung</w:t>
            </w:r>
            <w:r w:rsidR="00187300">
              <w:rPr>
                <w:noProof/>
                <w:webHidden/>
              </w:rPr>
              <w:tab/>
            </w:r>
            <w:r w:rsidR="00187300">
              <w:rPr>
                <w:noProof/>
                <w:webHidden/>
              </w:rPr>
              <w:fldChar w:fldCharType="begin"/>
            </w:r>
            <w:r w:rsidR="00187300">
              <w:rPr>
                <w:noProof/>
                <w:webHidden/>
              </w:rPr>
              <w:instrText xml:space="preserve"> PAGEREF _Toc68186574 \h </w:instrText>
            </w:r>
            <w:r w:rsidR="00187300">
              <w:rPr>
                <w:noProof/>
                <w:webHidden/>
              </w:rPr>
            </w:r>
            <w:r w:rsidR="00187300">
              <w:rPr>
                <w:noProof/>
                <w:webHidden/>
              </w:rPr>
              <w:fldChar w:fldCharType="separate"/>
            </w:r>
            <w:r w:rsidR="00187300">
              <w:rPr>
                <w:noProof/>
                <w:webHidden/>
              </w:rPr>
              <w:t>57</w:t>
            </w:r>
            <w:r w:rsidR="00187300">
              <w:rPr>
                <w:noProof/>
                <w:webHidden/>
              </w:rPr>
              <w:fldChar w:fldCharType="end"/>
            </w:r>
          </w:hyperlink>
        </w:p>
        <w:p w14:paraId="68EA849E" w14:textId="76819362"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75" w:history="1">
            <w:r w:rsidR="00187300" w:rsidRPr="00B3353D">
              <w:rPr>
                <w:rStyle w:val="Hyperlink"/>
                <w:rFonts w:cs="Times New Roman"/>
                <w:noProof/>
              </w:rPr>
              <w:t>3.5.1</w:t>
            </w:r>
            <w:r w:rsidR="00187300">
              <w:rPr>
                <w:rFonts w:asciiTheme="minorHAnsi" w:eastAsiaTheme="minorEastAsia" w:hAnsiTheme="minorHAnsi"/>
                <w:noProof/>
                <w:sz w:val="22"/>
                <w:lang w:eastAsia="de-AT"/>
              </w:rPr>
              <w:tab/>
            </w:r>
            <w:r w:rsidR="00187300" w:rsidRPr="00B3353D">
              <w:rPr>
                <w:rStyle w:val="Hyperlink"/>
                <w:rFonts w:cs="Times New Roman"/>
                <w:noProof/>
              </w:rPr>
              <w:t>Methode 1: Innenwiderstandserfassung</w:t>
            </w:r>
            <w:r w:rsidR="00187300">
              <w:rPr>
                <w:noProof/>
                <w:webHidden/>
              </w:rPr>
              <w:tab/>
            </w:r>
            <w:r w:rsidR="00187300">
              <w:rPr>
                <w:noProof/>
                <w:webHidden/>
              </w:rPr>
              <w:fldChar w:fldCharType="begin"/>
            </w:r>
            <w:r w:rsidR="00187300">
              <w:rPr>
                <w:noProof/>
                <w:webHidden/>
              </w:rPr>
              <w:instrText xml:space="preserve"> PAGEREF _Toc68186575 \h </w:instrText>
            </w:r>
            <w:r w:rsidR="00187300">
              <w:rPr>
                <w:noProof/>
                <w:webHidden/>
              </w:rPr>
            </w:r>
            <w:r w:rsidR="00187300">
              <w:rPr>
                <w:noProof/>
                <w:webHidden/>
              </w:rPr>
              <w:fldChar w:fldCharType="separate"/>
            </w:r>
            <w:r w:rsidR="00187300">
              <w:rPr>
                <w:noProof/>
                <w:webHidden/>
              </w:rPr>
              <w:t>57</w:t>
            </w:r>
            <w:r w:rsidR="00187300">
              <w:rPr>
                <w:noProof/>
                <w:webHidden/>
              </w:rPr>
              <w:fldChar w:fldCharType="end"/>
            </w:r>
          </w:hyperlink>
        </w:p>
        <w:p w14:paraId="07EE9099" w14:textId="04C401AB"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76" w:history="1">
            <w:r w:rsidR="00187300" w:rsidRPr="00B3353D">
              <w:rPr>
                <w:rStyle w:val="Hyperlink"/>
                <w:rFonts w:cs="Times New Roman"/>
                <w:noProof/>
              </w:rPr>
              <w:t>3.5.2</w:t>
            </w:r>
            <w:r w:rsidR="00187300">
              <w:rPr>
                <w:rFonts w:asciiTheme="minorHAnsi" w:eastAsiaTheme="minorEastAsia" w:hAnsiTheme="minorHAnsi"/>
                <w:noProof/>
                <w:sz w:val="22"/>
                <w:lang w:eastAsia="de-AT"/>
              </w:rPr>
              <w:tab/>
            </w:r>
            <w:r w:rsidR="00187300" w:rsidRPr="00B3353D">
              <w:rPr>
                <w:rStyle w:val="Hyperlink"/>
                <w:rFonts w:cs="Times New Roman"/>
                <w:noProof/>
              </w:rPr>
              <w:t>Methode 2: Coulomb Counting</w:t>
            </w:r>
            <w:r w:rsidR="00187300">
              <w:rPr>
                <w:noProof/>
                <w:webHidden/>
              </w:rPr>
              <w:tab/>
            </w:r>
            <w:r w:rsidR="00187300">
              <w:rPr>
                <w:noProof/>
                <w:webHidden/>
              </w:rPr>
              <w:fldChar w:fldCharType="begin"/>
            </w:r>
            <w:r w:rsidR="00187300">
              <w:rPr>
                <w:noProof/>
                <w:webHidden/>
              </w:rPr>
              <w:instrText xml:space="preserve"> PAGEREF _Toc68186576 \h </w:instrText>
            </w:r>
            <w:r w:rsidR="00187300">
              <w:rPr>
                <w:noProof/>
                <w:webHidden/>
              </w:rPr>
            </w:r>
            <w:r w:rsidR="00187300">
              <w:rPr>
                <w:noProof/>
                <w:webHidden/>
              </w:rPr>
              <w:fldChar w:fldCharType="separate"/>
            </w:r>
            <w:r w:rsidR="00187300">
              <w:rPr>
                <w:noProof/>
                <w:webHidden/>
              </w:rPr>
              <w:t>57</w:t>
            </w:r>
            <w:r w:rsidR="00187300">
              <w:rPr>
                <w:noProof/>
                <w:webHidden/>
              </w:rPr>
              <w:fldChar w:fldCharType="end"/>
            </w:r>
          </w:hyperlink>
        </w:p>
        <w:p w14:paraId="662DDFF9" w14:textId="67A59957"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77" w:history="1">
            <w:r w:rsidR="00187300" w:rsidRPr="00B3353D">
              <w:rPr>
                <w:rStyle w:val="Hyperlink"/>
                <w:rFonts w:cs="Times New Roman"/>
                <w:noProof/>
              </w:rPr>
              <w:t>3.5.3</w:t>
            </w:r>
            <w:r w:rsidR="00187300">
              <w:rPr>
                <w:rFonts w:asciiTheme="minorHAnsi" w:eastAsiaTheme="minorEastAsia" w:hAnsiTheme="minorHAnsi"/>
                <w:noProof/>
                <w:sz w:val="22"/>
                <w:lang w:eastAsia="de-AT"/>
              </w:rPr>
              <w:tab/>
            </w:r>
            <w:r w:rsidR="00187300" w:rsidRPr="00B3353D">
              <w:rPr>
                <w:rStyle w:val="Hyperlink"/>
                <w:rFonts w:cs="Times New Roman"/>
                <w:noProof/>
              </w:rPr>
              <w:t>Konzept zur Realisierung</w:t>
            </w:r>
            <w:r w:rsidR="00187300">
              <w:rPr>
                <w:noProof/>
                <w:webHidden/>
              </w:rPr>
              <w:tab/>
            </w:r>
            <w:r w:rsidR="00187300">
              <w:rPr>
                <w:noProof/>
                <w:webHidden/>
              </w:rPr>
              <w:fldChar w:fldCharType="begin"/>
            </w:r>
            <w:r w:rsidR="00187300">
              <w:rPr>
                <w:noProof/>
                <w:webHidden/>
              </w:rPr>
              <w:instrText xml:space="preserve"> PAGEREF _Toc68186577 \h </w:instrText>
            </w:r>
            <w:r w:rsidR="00187300">
              <w:rPr>
                <w:noProof/>
                <w:webHidden/>
              </w:rPr>
            </w:r>
            <w:r w:rsidR="00187300">
              <w:rPr>
                <w:noProof/>
                <w:webHidden/>
              </w:rPr>
              <w:fldChar w:fldCharType="separate"/>
            </w:r>
            <w:r w:rsidR="00187300">
              <w:rPr>
                <w:noProof/>
                <w:webHidden/>
              </w:rPr>
              <w:t>57</w:t>
            </w:r>
            <w:r w:rsidR="00187300">
              <w:rPr>
                <w:noProof/>
                <w:webHidden/>
              </w:rPr>
              <w:fldChar w:fldCharType="end"/>
            </w:r>
          </w:hyperlink>
        </w:p>
        <w:p w14:paraId="08F63B9C" w14:textId="5B202508"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78" w:history="1">
            <w:r w:rsidR="00187300" w:rsidRPr="00B3353D">
              <w:rPr>
                <w:rStyle w:val="Hyperlink"/>
                <w:noProof/>
              </w:rPr>
              <w:t>3.5.4</w:t>
            </w:r>
            <w:r w:rsidR="00187300">
              <w:rPr>
                <w:rFonts w:asciiTheme="minorHAnsi" w:eastAsiaTheme="minorEastAsia" w:hAnsiTheme="minorHAnsi"/>
                <w:noProof/>
                <w:sz w:val="22"/>
                <w:lang w:eastAsia="de-AT"/>
              </w:rPr>
              <w:tab/>
            </w:r>
            <w:r w:rsidR="00187300" w:rsidRPr="00B3353D">
              <w:rPr>
                <w:rStyle w:val="Hyperlink"/>
                <w:noProof/>
              </w:rPr>
              <w:t>Code für Coulomb Counting</w:t>
            </w:r>
            <w:r w:rsidR="00187300">
              <w:rPr>
                <w:noProof/>
                <w:webHidden/>
              </w:rPr>
              <w:tab/>
            </w:r>
            <w:r w:rsidR="00187300">
              <w:rPr>
                <w:noProof/>
                <w:webHidden/>
              </w:rPr>
              <w:fldChar w:fldCharType="begin"/>
            </w:r>
            <w:r w:rsidR="00187300">
              <w:rPr>
                <w:noProof/>
                <w:webHidden/>
              </w:rPr>
              <w:instrText xml:space="preserve"> PAGEREF _Toc68186578 \h </w:instrText>
            </w:r>
            <w:r w:rsidR="00187300">
              <w:rPr>
                <w:noProof/>
                <w:webHidden/>
              </w:rPr>
            </w:r>
            <w:r w:rsidR="00187300">
              <w:rPr>
                <w:noProof/>
                <w:webHidden/>
              </w:rPr>
              <w:fldChar w:fldCharType="separate"/>
            </w:r>
            <w:r w:rsidR="00187300">
              <w:rPr>
                <w:noProof/>
                <w:webHidden/>
              </w:rPr>
              <w:t>57</w:t>
            </w:r>
            <w:r w:rsidR="00187300">
              <w:rPr>
                <w:noProof/>
                <w:webHidden/>
              </w:rPr>
              <w:fldChar w:fldCharType="end"/>
            </w:r>
          </w:hyperlink>
        </w:p>
        <w:p w14:paraId="69599594" w14:textId="57BE6C12"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79" w:history="1">
            <w:r w:rsidR="00187300" w:rsidRPr="00B3353D">
              <w:rPr>
                <w:rStyle w:val="Hyperlink"/>
                <w:noProof/>
                <w:lang w:val="en-GB"/>
              </w:rPr>
              <w:t>3.6</w:t>
            </w:r>
            <w:r w:rsidR="00187300">
              <w:rPr>
                <w:rFonts w:asciiTheme="minorHAnsi" w:eastAsiaTheme="minorEastAsia" w:hAnsiTheme="minorHAnsi"/>
                <w:noProof/>
                <w:sz w:val="22"/>
                <w:lang w:eastAsia="de-AT"/>
              </w:rPr>
              <w:tab/>
            </w:r>
            <w:r w:rsidR="00187300" w:rsidRPr="00B3353D">
              <w:rPr>
                <w:rStyle w:val="Hyperlink"/>
                <w:noProof/>
                <w:lang w:val="en-GB"/>
              </w:rPr>
              <w:t>Display</w:t>
            </w:r>
            <w:r w:rsidR="00187300">
              <w:rPr>
                <w:noProof/>
                <w:webHidden/>
              </w:rPr>
              <w:tab/>
            </w:r>
            <w:r w:rsidR="00187300">
              <w:rPr>
                <w:noProof/>
                <w:webHidden/>
              </w:rPr>
              <w:fldChar w:fldCharType="begin"/>
            </w:r>
            <w:r w:rsidR="00187300">
              <w:rPr>
                <w:noProof/>
                <w:webHidden/>
              </w:rPr>
              <w:instrText xml:space="preserve"> PAGEREF _Toc68186579 \h </w:instrText>
            </w:r>
            <w:r w:rsidR="00187300">
              <w:rPr>
                <w:noProof/>
                <w:webHidden/>
              </w:rPr>
            </w:r>
            <w:r w:rsidR="00187300">
              <w:rPr>
                <w:noProof/>
                <w:webHidden/>
              </w:rPr>
              <w:fldChar w:fldCharType="separate"/>
            </w:r>
            <w:r w:rsidR="00187300">
              <w:rPr>
                <w:noProof/>
                <w:webHidden/>
              </w:rPr>
              <w:t>58</w:t>
            </w:r>
            <w:r w:rsidR="00187300">
              <w:rPr>
                <w:noProof/>
                <w:webHidden/>
              </w:rPr>
              <w:fldChar w:fldCharType="end"/>
            </w:r>
          </w:hyperlink>
        </w:p>
        <w:p w14:paraId="2CCC3AAA" w14:textId="6BA24F57"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80" w:history="1">
            <w:r w:rsidR="00187300" w:rsidRPr="00B3353D">
              <w:rPr>
                <w:rStyle w:val="Hyperlink"/>
                <w:noProof/>
              </w:rPr>
              <w:t>3.6.1</w:t>
            </w:r>
            <w:r w:rsidR="00187300">
              <w:rPr>
                <w:rFonts w:asciiTheme="minorHAnsi" w:eastAsiaTheme="minorEastAsia" w:hAnsiTheme="minorHAnsi"/>
                <w:noProof/>
                <w:sz w:val="22"/>
                <w:lang w:eastAsia="de-AT"/>
              </w:rPr>
              <w:tab/>
            </w:r>
            <w:r w:rsidR="00187300" w:rsidRPr="00B3353D">
              <w:rPr>
                <w:rStyle w:val="Hyperlink"/>
                <w:noProof/>
              </w:rPr>
              <w:t>Code für das Display</w:t>
            </w:r>
            <w:r w:rsidR="00187300">
              <w:rPr>
                <w:noProof/>
                <w:webHidden/>
              </w:rPr>
              <w:tab/>
            </w:r>
            <w:r w:rsidR="00187300">
              <w:rPr>
                <w:noProof/>
                <w:webHidden/>
              </w:rPr>
              <w:fldChar w:fldCharType="begin"/>
            </w:r>
            <w:r w:rsidR="00187300">
              <w:rPr>
                <w:noProof/>
                <w:webHidden/>
              </w:rPr>
              <w:instrText xml:space="preserve"> PAGEREF _Toc68186580 \h </w:instrText>
            </w:r>
            <w:r w:rsidR="00187300">
              <w:rPr>
                <w:noProof/>
                <w:webHidden/>
              </w:rPr>
            </w:r>
            <w:r w:rsidR="00187300">
              <w:rPr>
                <w:noProof/>
                <w:webHidden/>
              </w:rPr>
              <w:fldChar w:fldCharType="separate"/>
            </w:r>
            <w:r w:rsidR="00187300">
              <w:rPr>
                <w:noProof/>
                <w:webHidden/>
              </w:rPr>
              <w:t>58</w:t>
            </w:r>
            <w:r w:rsidR="00187300">
              <w:rPr>
                <w:noProof/>
                <w:webHidden/>
              </w:rPr>
              <w:fldChar w:fldCharType="end"/>
            </w:r>
          </w:hyperlink>
        </w:p>
        <w:p w14:paraId="31F354D0" w14:textId="1D6160FE"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81" w:history="1">
            <w:r w:rsidR="00187300" w:rsidRPr="00B3353D">
              <w:rPr>
                <w:rStyle w:val="Hyperlink"/>
                <w:rFonts w:cs="Times New Roman"/>
                <w:noProof/>
              </w:rPr>
              <w:t>3.7</w:t>
            </w:r>
            <w:r w:rsidR="00187300">
              <w:rPr>
                <w:rFonts w:asciiTheme="minorHAnsi" w:eastAsiaTheme="minorEastAsia" w:hAnsiTheme="minorHAnsi"/>
                <w:noProof/>
                <w:sz w:val="22"/>
                <w:lang w:eastAsia="de-AT"/>
              </w:rPr>
              <w:tab/>
            </w:r>
            <w:r w:rsidR="00187300" w:rsidRPr="00B3353D">
              <w:rPr>
                <w:rStyle w:val="Hyperlink"/>
                <w:rFonts w:cs="Times New Roman"/>
                <w:noProof/>
              </w:rPr>
              <w:t>Sicherheitsfeatures</w:t>
            </w:r>
            <w:r w:rsidR="00187300">
              <w:rPr>
                <w:noProof/>
                <w:webHidden/>
              </w:rPr>
              <w:tab/>
            </w:r>
            <w:r w:rsidR="00187300">
              <w:rPr>
                <w:noProof/>
                <w:webHidden/>
              </w:rPr>
              <w:fldChar w:fldCharType="begin"/>
            </w:r>
            <w:r w:rsidR="00187300">
              <w:rPr>
                <w:noProof/>
                <w:webHidden/>
              </w:rPr>
              <w:instrText xml:space="preserve"> PAGEREF _Toc68186581 \h </w:instrText>
            </w:r>
            <w:r w:rsidR="00187300">
              <w:rPr>
                <w:noProof/>
                <w:webHidden/>
              </w:rPr>
            </w:r>
            <w:r w:rsidR="00187300">
              <w:rPr>
                <w:noProof/>
                <w:webHidden/>
              </w:rPr>
              <w:fldChar w:fldCharType="separate"/>
            </w:r>
            <w:r w:rsidR="00187300">
              <w:rPr>
                <w:noProof/>
                <w:webHidden/>
              </w:rPr>
              <w:t>59</w:t>
            </w:r>
            <w:r w:rsidR="00187300">
              <w:rPr>
                <w:noProof/>
                <w:webHidden/>
              </w:rPr>
              <w:fldChar w:fldCharType="end"/>
            </w:r>
          </w:hyperlink>
        </w:p>
        <w:p w14:paraId="5F098D39" w14:textId="2CA336B8"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82" w:history="1">
            <w:r w:rsidR="00187300" w:rsidRPr="00B3353D">
              <w:rPr>
                <w:rStyle w:val="Hyperlink"/>
                <w:rFonts w:cs="Times New Roman"/>
                <w:noProof/>
              </w:rPr>
              <w:t>3.7.1</w:t>
            </w:r>
            <w:r w:rsidR="00187300">
              <w:rPr>
                <w:rFonts w:asciiTheme="minorHAnsi" w:eastAsiaTheme="minorEastAsia" w:hAnsiTheme="minorHAnsi"/>
                <w:noProof/>
                <w:sz w:val="22"/>
                <w:lang w:eastAsia="de-AT"/>
              </w:rPr>
              <w:tab/>
            </w:r>
            <w:r w:rsidR="00187300" w:rsidRPr="00B3353D">
              <w:rPr>
                <w:rStyle w:val="Hyperlink"/>
                <w:rFonts w:cs="Times New Roman"/>
                <w:noProof/>
              </w:rPr>
              <w:t>Alignment</w:t>
            </w:r>
            <w:r w:rsidR="00187300">
              <w:rPr>
                <w:noProof/>
                <w:webHidden/>
              </w:rPr>
              <w:tab/>
            </w:r>
            <w:r w:rsidR="00187300">
              <w:rPr>
                <w:noProof/>
                <w:webHidden/>
              </w:rPr>
              <w:fldChar w:fldCharType="begin"/>
            </w:r>
            <w:r w:rsidR="00187300">
              <w:rPr>
                <w:noProof/>
                <w:webHidden/>
              </w:rPr>
              <w:instrText xml:space="preserve"> PAGEREF _Toc68186582 \h </w:instrText>
            </w:r>
            <w:r w:rsidR="00187300">
              <w:rPr>
                <w:noProof/>
                <w:webHidden/>
              </w:rPr>
            </w:r>
            <w:r w:rsidR="00187300">
              <w:rPr>
                <w:noProof/>
                <w:webHidden/>
              </w:rPr>
              <w:fldChar w:fldCharType="separate"/>
            </w:r>
            <w:r w:rsidR="00187300">
              <w:rPr>
                <w:noProof/>
                <w:webHidden/>
              </w:rPr>
              <w:t>59</w:t>
            </w:r>
            <w:r w:rsidR="00187300">
              <w:rPr>
                <w:noProof/>
                <w:webHidden/>
              </w:rPr>
              <w:fldChar w:fldCharType="end"/>
            </w:r>
          </w:hyperlink>
        </w:p>
        <w:p w14:paraId="0C7B9F7F" w14:textId="3429F571" w:rsidR="00187300" w:rsidRDefault="00E729F5">
          <w:pPr>
            <w:pStyle w:val="Verzeichnis4"/>
            <w:tabs>
              <w:tab w:val="left" w:pos="1540"/>
              <w:tab w:val="right" w:leader="dot" w:pos="9062"/>
            </w:tabs>
            <w:rPr>
              <w:noProof/>
            </w:rPr>
          </w:pPr>
          <w:hyperlink w:anchor="_Toc68186583" w:history="1">
            <w:r w:rsidR="00187300" w:rsidRPr="00B3353D">
              <w:rPr>
                <w:rStyle w:val="Hyperlink"/>
                <w:noProof/>
              </w:rPr>
              <w:t>3.7.1.1</w:t>
            </w:r>
            <w:r w:rsidR="00187300">
              <w:rPr>
                <w:noProof/>
              </w:rPr>
              <w:tab/>
            </w:r>
            <w:r w:rsidR="00187300" w:rsidRPr="00B3353D">
              <w:rPr>
                <w:rStyle w:val="Hyperlink"/>
                <w:noProof/>
              </w:rPr>
              <w:t>Code für die Alignment-Funktion</w:t>
            </w:r>
            <w:r w:rsidR="00187300">
              <w:rPr>
                <w:noProof/>
                <w:webHidden/>
              </w:rPr>
              <w:tab/>
            </w:r>
            <w:r w:rsidR="00187300">
              <w:rPr>
                <w:noProof/>
                <w:webHidden/>
              </w:rPr>
              <w:fldChar w:fldCharType="begin"/>
            </w:r>
            <w:r w:rsidR="00187300">
              <w:rPr>
                <w:noProof/>
                <w:webHidden/>
              </w:rPr>
              <w:instrText xml:space="preserve"> PAGEREF _Toc68186583 \h </w:instrText>
            </w:r>
            <w:r w:rsidR="00187300">
              <w:rPr>
                <w:noProof/>
                <w:webHidden/>
              </w:rPr>
            </w:r>
            <w:r w:rsidR="00187300">
              <w:rPr>
                <w:noProof/>
                <w:webHidden/>
              </w:rPr>
              <w:fldChar w:fldCharType="separate"/>
            </w:r>
            <w:r w:rsidR="00187300">
              <w:rPr>
                <w:noProof/>
                <w:webHidden/>
              </w:rPr>
              <w:t>59</w:t>
            </w:r>
            <w:r w:rsidR="00187300">
              <w:rPr>
                <w:noProof/>
                <w:webHidden/>
              </w:rPr>
              <w:fldChar w:fldCharType="end"/>
            </w:r>
          </w:hyperlink>
        </w:p>
        <w:p w14:paraId="7DA2922A" w14:textId="2E7A3FE0"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84" w:history="1">
            <w:r w:rsidR="00187300" w:rsidRPr="00B3353D">
              <w:rPr>
                <w:rStyle w:val="Hyperlink"/>
                <w:rFonts w:cs="Times New Roman"/>
                <w:noProof/>
              </w:rPr>
              <w:t>3.7.2</w:t>
            </w:r>
            <w:r w:rsidR="00187300">
              <w:rPr>
                <w:rFonts w:asciiTheme="minorHAnsi" w:eastAsiaTheme="minorEastAsia" w:hAnsiTheme="minorHAnsi"/>
                <w:noProof/>
                <w:sz w:val="22"/>
                <w:lang w:eastAsia="de-AT"/>
              </w:rPr>
              <w:tab/>
            </w:r>
            <w:r w:rsidR="00187300" w:rsidRPr="00B3353D">
              <w:rPr>
                <w:rStyle w:val="Hyperlink"/>
                <w:rFonts w:cs="Times New Roman"/>
                <w:noProof/>
              </w:rPr>
              <w:t>Boundary</w:t>
            </w:r>
            <w:r w:rsidR="00187300">
              <w:rPr>
                <w:noProof/>
                <w:webHidden/>
              </w:rPr>
              <w:tab/>
            </w:r>
            <w:r w:rsidR="00187300">
              <w:rPr>
                <w:noProof/>
                <w:webHidden/>
              </w:rPr>
              <w:fldChar w:fldCharType="begin"/>
            </w:r>
            <w:r w:rsidR="00187300">
              <w:rPr>
                <w:noProof/>
                <w:webHidden/>
              </w:rPr>
              <w:instrText xml:space="preserve"> PAGEREF _Toc68186584 \h </w:instrText>
            </w:r>
            <w:r w:rsidR="00187300">
              <w:rPr>
                <w:noProof/>
                <w:webHidden/>
              </w:rPr>
            </w:r>
            <w:r w:rsidR="00187300">
              <w:rPr>
                <w:noProof/>
                <w:webHidden/>
              </w:rPr>
              <w:fldChar w:fldCharType="separate"/>
            </w:r>
            <w:r w:rsidR="00187300">
              <w:rPr>
                <w:noProof/>
                <w:webHidden/>
              </w:rPr>
              <w:t>60</w:t>
            </w:r>
            <w:r w:rsidR="00187300">
              <w:rPr>
                <w:noProof/>
                <w:webHidden/>
              </w:rPr>
              <w:fldChar w:fldCharType="end"/>
            </w:r>
          </w:hyperlink>
        </w:p>
        <w:p w14:paraId="60CE5CF4" w14:textId="37D60C0D" w:rsidR="00187300" w:rsidRDefault="00E729F5">
          <w:pPr>
            <w:pStyle w:val="Verzeichnis4"/>
            <w:tabs>
              <w:tab w:val="left" w:pos="1540"/>
              <w:tab w:val="right" w:leader="dot" w:pos="9062"/>
            </w:tabs>
            <w:rPr>
              <w:noProof/>
            </w:rPr>
          </w:pPr>
          <w:hyperlink w:anchor="_Toc68186585" w:history="1">
            <w:r w:rsidR="00187300" w:rsidRPr="00B3353D">
              <w:rPr>
                <w:rStyle w:val="Hyperlink"/>
                <w:noProof/>
              </w:rPr>
              <w:t>3.7.2.1</w:t>
            </w:r>
            <w:r w:rsidR="00187300">
              <w:rPr>
                <w:noProof/>
              </w:rPr>
              <w:tab/>
            </w:r>
            <w:r w:rsidR="00187300" w:rsidRPr="00B3353D">
              <w:rPr>
                <w:rStyle w:val="Hyperlink"/>
                <w:noProof/>
              </w:rPr>
              <w:t>Code für die Boundary</w:t>
            </w:r>
            <w:r w:rsidR="00187300">
              <w:rPr>
                <w:noProof/>
                <w:webHidden/>
              </w:rPr>
              <w:tab/>
            </w:r>
            <w:r w:rsidR="00187300">
              <w:rPr>
                <w:noProof/>
                <w:webHidden/>
              </w:rPr>
              <w:fldChar w:fldCharType="begin"/>
            </w:r>
            <w:r w:rsidR="00187300">
              <w:rPr>
                <w:noProof/>
                <w:webHidden/>
              </w:rPr>
              <w:instrText xml:space="preserve"> PAGEREF _Toc68186585 \h </w:instrText>
            </w:r>
            <w:r w:rsidR="00187300">
              <w:rPr>
                <w:noProof/>
                <w:webHidden/>
              </w:rPr>
            </w:r>
            <w:r w:rsidR="00187300">
              <w:rPr>
                <w:noProof/>
                <w:webHidden/>
              </w:rPr>
              <w:fldChar w:fldCharType="separate"/>
            </w:r>
            <w:r w:rsidR="00187300">
              <w:rPr>
                <w:noProof/>
                <w:webHidden/>
              </w:rPr>
              <w:t>60</w:t>
            </w:r>
            <w:r w:rsidR="00187300">
              <w:rPr>
                <w:noProof/>
                <w:webHidden/>
              </w:rPr>
              <w:fldChar w:fldCharType="end"/>
            </w:r>
          </w:hyperlink>
        </w:p>
        <w:p w14:paraId="67D0D4AE" w14:textId="22B14BA4"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86" w:history="1">
            <w:r w:rsidR="00187300" w:rsidRPr="00B3353D">
              <w:rPr>
                <w:rStyle w:val="Hyperlink"/>
                <w:noProof/>
              </w:rPr>
              <w:t>3.7.3</w:t>
            </w:r>
            <w:r w:rsidR="00187300">
              <w:rPr>
                <w:rFonts w:asciiTheme="minorHAnsi" w:eastAsiaTheme="minorEastAsia" w:hAnsiTheme="minorHAnsi"/>
                <w:noProof/>
                <w:sz w:val="22"/>
                <w:lang w:eastAsia="de-AT"/>
              </w:rPr>
              <w:tab/>
            </w:r>
            <w:r w:rsidR="00187300" w:rsidRPr="00B3353D">
              <w:rPr>
                <w:rStyle w:val="Hyperlink"/>
                <w:noProof/>
              </w:rPr>
              <w:t>ABS</w:t>
            </w:r>
            <w:r w:rsidR="00187300">
              <w:rPr>
                <w:noProof/>
                <w:webHidden/>
              </w:rPr>
              <w:tab/>
            </w:r>
            <w:r w:rsidR="00187300">
              <w:rPr>
                <w:noProof/>
                <w:webHidden/>
              </w:rPr>
              <w:fldChar w:fldCharType="begin"/>
            </w:r>
            <w:r w:rsidR="00187300">
              <w:rPr>
                <w:noProof/>
                <w:webHidden/>
              </w:rPr>
              <w:instrText xml:space="preserve"> PAGEREF _Toc68186586 \h </w:instrText>
            </w:r>
            <w:r w:rsidR="00187300">
              <w:rPr>
                <w:noProof/>
                <w:webHidden/>
              </w:rPr>
            </w:r>
            <w:r w:rsidR="00187300">
              <w:rPr>
                <w:noProof/>
                <w:webHidden/>
              </w:rPr>
              <w:fldChar w:fldCharType="separate"/>
            </w:r>
            <w:r w:rsidR="00187300">
              <w:rPr>
                <w:noProof/>
                <w:webHidden/>
              </w:rPr>
              <w:t>61</w:t>
            </w:r>
            <w:r w:rsidR="00187300">
              <w:rPr>
                <w:noProof/>
                <w:webHidden/>
              </w:rPr>
              <w:fldChar w:fldCharType="end"/>
            </w:r>
          </w:hyperlink>
        </w:p>
        <w:p w14:paraId="517C0175" w14:textId="1C8DA42D" w:rsidR="00187300" w:rsidRDefault="00E729F5">
          <w:pPr>
            <w:pStyle w:val="Verzeichnis4"/>
            <w:tabs>
              <w:tab w:val="left" w:pos="1540"/>
              <w:tab w:val="right" w:leader="dot" w:pos="9062"/>
            </w:tabs>
            <w:rPr>
              <w:noProof/>
            </w:rPr>
          </w:pPr>
          <w:hyperlink w:anchor="_Toc68186587" w:history="1">
            <w:r w:rsidR="00187300" w:rsidRPr="00B3353D">
              <w:rPr>
                <w:rStyle w:val="Hyperlink"/>
                <w:noProof/>
              </w:rPr>
              <w:t>3.7.3.1</w:t>
            </w:r>
            <w:r w:rsidR="00187300">
              <w:rPr>
                <w:noProof/>
              </w:rPr>
              <w:tab/>
            </w:r>
            <w:r w:rsidR="00187300" w:rsidRPr="00B3353D">
              <w:rPr>
                <w:rStyle w:val="Hyperlink"/>
                <w:noProof/>
              </w:rPr>
              <w:t>Code für die ABS-Funtkion</w:t>
            </w:r>
            <w:r w:rsidR="00187300">
              <w:rPr>
                <w:noProof/>
                <w:webHidden/>
              </w:rPr>
              <w:tab/>
            </w:r>
            <w:r w:rsidR="00187300">
              <w:rPr>
                <w:noProof/>
                <w:webHidden/>
              </w:rPr>
              <w:fldChar w:fldCharType="begin"/>
            </w:r>
            <w:r w:rsidR="00187300">
              <w:rPr>
                <w:noProof/>
                <w:webHidden/>
              </w:rPr>
              <w:instrText xml:space="preserve"> PAGEREF _Toc68186587 \h </w:instrText>
            </w:r>
            <w:r w:rsidR="00187300">
              <w:rPr>
                <w:noProof/>
                <w:webHidden/>
              </w:rPr>
            </w:r>
            <w:r w:rsidR="00187300">
              <w:rPr>
                <w:noProof/>
                <w:webHidden/>
              </w:rPr>
              <w:fldChar w:fldCharType="separate"/>
            </w:r>
            <w:r w:rsidR="00187300">
              <w:rPr>
                <w:noProof/>
                <w:webHidden/>
              </w:rPr>
              <w:t>61</w:t>
            </w:r>
            <w:r w:rsidR="00187300">
              <w:rPr>
                <w:noProof/>
                <w:webHidden/>
              </w:rPr>
              <w:fldChar w:fldCharType="end"/>
            </w:r>
          </w:hyperlink>
        </w:p>
        <w:p w14:paraId="1D50D513" w14:textId="6D0D66BA"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88" w:history="1">
            <w:r w:rsidR="00187300" w:rsidRPr="00B3353D">
              <w:rPr>
                <w:rStyle w:val="Hyperlink"/>
                <w:noProof/>
              </w:rPr>
              <w:t>3.7.4</w:t>
            </w:r>
            <w:r w:rsidR="00187300">
              <w:rPr>
                <w:rFonts w:asciiTheme="minorHAnsi" w:eastAsiaTheme="minorEastAsia" w:hAnsiTheme="minorHAnsi"/>
                <w:noProof/>
                <w:sz w:val="22"/>
                <w:lang w:eastAsia="de-AT"/>
              </w:rPr>
              <w:tab/>
            </w:r>
            <w:r w:rsidR="00187300" w:rsidRPr="00B3353D">
              <w:rPr>
                <w:rStyle w:val="Hyperlink"/>
                <w:noProof/>
              </w:rPr>
              <w:t>X-Achsen Übergangsproblem</w:t>
            </w:r>
            <w:r w:rsidR="00187300">
              <w:rPr>
                <w:noProof/>
                <w:webHidden/>
              </w:rPr>
              <w:tab/>
            </w:r>
            <w:r w:rsidR="00187300">
              <w:rPr>
                <w:noProof/>
                <w:webHidden/>
              </w:rPr>
              <w:fldChar w:fldCharType="begin"/>
            </w:r>
            <w:r w:rsidR="00187300">
              <w:rPr>
                <w:noProof/>
                <w:webHidden/>
              </w:rPr>
              <w:instrText xml:space="preserve"> PAGEREF _Toc68186588 \h </w:instrText>
            </w:r>
            <w:r w:rsidR="00187300">
              <w:rPr>
                <w:noProof/>
                <w:webHidden/>
              </w:rPr>
            </w:r>
            <w:r w:rsidR="00187300">
              <w:rPr>
                <w:noProof/>
                <w:webHidden/>
              </w:rPr>
              <w:fldChar w:fldCharType="separate"/>
            </w:r>
            <w:r w:rsidR="00187300">
              <w:rPr>
                <w:noProof/>
                <w:webHidden/>
              </w:rPr>
              <w:t>62</w:t>
            </w:r>
            <w:r w:rsidR="00187300">
              <w:rPr>
                <w:noProof/>
                <w:webHidden/>
              </w:rPr>
              <w:fldChar w:fldCharType="end"/>
            </w:r>
          </w:hyperlink>
        </w:p>
        <w:p w14:paraId="410AFF23" w14:textId="55FCC218" w:rsidR="00187300" w:rsidRDefault="00E729F5">
          <w:pPr>
            <w:pStyle w:val="Verzeichnis1"/>
            <w:tabs>
              <w:tab w:val="left" w:pos="480"/>
              <w:tab w:val="right" w:leader="dot" w:pos="9062"/>
            </w:tabs>
            <w:rPr>
              <w:rFonts w:asciiTheme="minorHAnsi" w:eastAsiaTheme="minorEastAsia" w:hAnsiTheme="minorHAnsi"/>
              <w:noProof/>
              <w:sz w:val="22"/>
              <w:lang w:eastAsia="de-AT"/>
            </w:rPr>
          </w:pPr>
          <w:hyperlink w:anchor="_Toc68186589" w:history="1">
            <w:r w:rsidR="00187300" w:rsidRPr="00B3353D">
              <w:rPr>
                <w:rStyle w:val="Hyperlink"/>
                <w:rFonts w:cs="Times New Roman"/>
                <w:noProof/>
              </w:rPr>
              <w:t>4</w:t>
            </w:r>
            <w:r w:rsidR="00187300">
              <w:rPr>
                <w:rFonts w:asciiTheme="minorHAnsi" w:eastAsiaTheme="minorEastAsia" w:hAnsiTheme="minorHAnsi"/>
                <w:noProof/>
                <w:sz w:val="22"/>
                <w:lang w:eastAsia="de-AT"/>
              </w:rPr>
              <w:tab/>
            </w:r>
            <w:r w:rsidR="00187300" w:rsidRPr="00B3353D">
              <w:rPr>
                <w:rStyle w:val="Hyperlink"/>
                <w:rFonts w:cs="Times New Roman"/>
                <w:noProof/>
              </w:rPr>
              <w:t>Hardwareentwicklung (Lalic)</w:t>
            </w:r>
            <w:r w:rsidR="00187300">
              <w:rPr>
                <w:noProof/>
                <w:webHidden/>
              </w:rPr>
              <w:tab/>
            </w:r>
            <w:r w:rsidR="00187300">
              <w:rPr>
                <w:noProof/>
                <w:webHidden/>
              </w:rPr>
              <w:fldChar w:fldCharType="begin"/>
            </w:r>
            <w:r w:rsidR="00187300">
              <w:rPr>
                <w:noProof/>
                <w:webHidden/>
              </w:rPr>
              <w:instrText xml:space="preserve"> PAGEREF _Toc68186589 \h </w:instrText>
            </w:r>
            <w:r w:rsidR="00187300">
              <w:rPr>
                <w:noProof/>
                <w:webHidden/>
              </w:rPr>
            </w:r>
            <w:r w:rsidR="00187300">
              <w:rPr>
                <w:noProof/>
                <w:webHidden/>
              </w:rPr>
              <w:fldChar w:fldCharType="separate"/>
            </w:r>
            <w:r w:rsidR="00187300">
              <w:rPr>
                <w:noProof/>
                <w:webHidden/>
              </w:rPr>
              <w:t>63</w:t>
            </w:r>
            <w:r w:rsidR="00187300">
              <w:rPr>
                <w:noProof/>
                <w:webHidden/>
              </w:rPr>
              <w:fldChar w:fldCharType="end"/>
            </w:r>
          </w:hyperlink>
        </w:p>
        <w:p w14:paraId="5DEAB542" w14:textId="314BC457"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90" w:history="1">
            <w:r w:rsidR="00187300" w:rsidRPr="00B3353D">
              <w:rPr>
                <w:rStyle w:val="Hyperlink"/>
                <w:noProof/>
              </w:rPr>
              <w:t>4.1</w:t>
            </w:r>
            <w:r w:rsidR="00187300">
              <w:rPr>
                <w:rFonts w:asciiTheme="minorHAnsi" w:eastAsiaTheme="minorEastAsia" w:hAnsiTheme="minorHAnsi"/>
                <w:noProof/>
                <w:sz w:val="22"/>
                <w:lang w:eastAsia="de-AT"/>
              </w:rPr>
              <w:tab/>
            </w:r>
            <w:r w:rsidR="00187300" w:rsidRPr="00B3353D">
              <w:rPr>
                <w:rStyle w:val="Hyperlink"/>
                <w:noProof/>
              </w:rPr>
              <w:t>Pinout</w:t>
            </w:r>
            <w:r w:rsidR="00187300">
              <w:rPr>
                <w:noProof/>
                <w:webHidden/>
              </w:rPr>
              <w:tab/>
            </w:r>
            <w:r w:rsidR="00187300">
              <w:rPr>
                <w:noProof/>
                <w:webHidden/>
              </w:rPr>
              <w:fldChar w:fldCharType="begin"/>
            </w:r>
            <w:r w:rsidR="00187300">
              <w:rPr>
                <w:noProof/>
                <w:webHidden/>
              </w:rPr>
              <w:instrText xml:space="preserve"> PAGEREF _Toc68186590 \h </w:instrText>
            </w:r>
            <w:r w:rsidR="00187300">
              <w:rPr>
                <w:noProof/>
                <w:webHidden/>
              </w:rPr>
            </w:r>
            <w:r w:rsidR="00187300">
              <w:rPr>
                <w:noProof/>
                <w:webHidden/>
              </w:rPr>
              <w:fldChar w:fldCharType="separate"/>
            </w:r>
            <w:r w:rsidR="00187300">
              <w:rPr>
                <w:noProof/>
                <w:webHidden/>
              </w:rPr>
              <w:t>63</w:t>
            </w:r>
            <w:r w:rsidR="00187300">
              <w:rPr>
                <w:noProof/>
                <w:webHidden/>
              </w:rPr>
              <w:fldChar w:fldCharType="end"/>
            </w:r>
          </w:hyperlink>
        </w:p>
        <w:p w14:paraId="10389320" w14:textId="7E5CB5F9"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591" w:history="1">
            <w:r w:rsidR="00187300" w:rsidRPr="00B3353D">
              <w:rPr>
                <w:rStyle w:val="Hyperlink"/>
                <w:rFonts w:cs="Times New Roman"/>
                <w:noProof/>
              </w:rPr>
              <w:t>4.2</w:t>
            </w:r>
            <w:r w:rsidR="00187300">
              <w:rPr>
                <w:rFonts w:asciiTheme="minorHAnsi" w:eastAsiaTheme="minorEastAsia" w:hAnsiTheme="minorHAnsi"/>
                <w:noProof/>
                <w:sz w:val="22"/>
                <w:lang w:eastAsia="de-AT"/>
              </w:rPr>
              <w:tab/>
            </w:r>
            <w:r w:rsidR="00187300" w:rsidRPr="00B3353D">
              <w:rPr>
                <w:rStyle w:val="Hyperlink"/>
                <w:rFonts w:cs="Times New Roman"/>
                <w:noProof/>
              </w:rPr>
              <w:t>Stromsensorplatine</w:t>
            </w:r>
            <w:r w:rsidR="00187300">
              <w:rPr>
                <w:noProof/>
                <w:webHidden/>
              </w:rPr>
              <w:tab/>
            </w:r>
            <w:r w:rsidR="00187300">
              <w:rPr>
                <w:noProof/>
                <w:webHidden/>
              </w:rPr>
              <w:fldChar w:fldCharType="begin"/>
            </w:r>
            <w:r w:rsidR="00187300">
              <w:rPr>
                <w:noProof/>
                <w:webHidden/>
              </w:rPr>
              <w:instrText xml:space="preserve"> PAGEREF _Toc68186591 \h </w:instrText>
            </w:r>
            <w:r w:rsidR="00187300">
              <w:rPr>
                <w:noProof/>
                <w:webHidden/>
              </w:rPr>
            </w:r>
            <w:r w:rsidR="00187300">
              <w:rPr>
                <w:noProof/>
                <w:webHidden/>
              </w:rPr>
              <w:fldChar w:fldCharType="separate"/>
            </w:r>
            <w:r w:rsidR="00187300">
              <w:rPr>
                <w:noProof/>
                <w:webHidden/>
              </w:rPr>
              <w:t>64</w:t>
            </w:r>
            <w:r w:rsidR="00187300">
              <w:rPr>
                <w:noProof/>
                <w:webHidden/>
              </w:rPr>
              <w:fldChar w:fldCharType="end"/>
            </w:r>
          </w:hyperlink>
        </w:p>
        <w:p w14:paraId="6570E68C" w14:textId="76574D6D"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92" w:history="1">
            <w:r w:rsidR="00187300" w:rsidRPr="00B3353D">
              <w:rPr>
                <w:rStyle w:val="Hyperlink"/>
                <w:rFonts w:cs="Times New Roman"/>
                <w:noProof/>
              </w:rPr>
              <w:t>4.2.1</w:t>
            </w:r>
            <w:r w:rsidR="00187300">
              <w:rPr>
                <w:rFonts w:asciiTheme="minorHAnsi" w:eastAsiaTheme="minorEastAsia" w:hAnsiTheme="minorHAnsi"/>
                <w:noProof/>
                <w:sz w:val="22"/>
                <w:lang w:eastAsia="de-AT"/>
              </w:rPr>
              <w:tab/>
            </w:r>
            <w:r w:rsidR="00187300" w:rsidRPr="00B3353D">
              <w:rPr>
                <w:rStyle w:val="Hyperlink"/>
                <w:rFonts w:cs="Times New Roman"/>
                <w:noProof/>
              </w:rPr>
              <w:t>Stromsensor Schaltung</w:t>
            </w:r>
            <w:r w:rsidR="00187300">
              <w:rPr>
                <w:noProof/>
                <w:webHidden/>
              </w:rPr>
              <w:tab/>
            </w:r>
            <w:r w:rsidR="00187300">
              <w:rPr>
                <w:noProof/>
                <w:webHidden/>
              </w:rPr>
              <w:fldChar w:fldCharType="begin"/>
            </w:r>
            <w:r w:rsidR="00187300">
              <w:rPr>
                <w:noProof/>
                <w:webHidden/>
              </w:rPr>
              <w:instrText xml:space="preserve"> PAGEREF _Toc68186592 \h </w:instrText>
            </w:r>
            <w:r w:rsidR="00187300">
              <w:rPr>
                <w:noProof/>
                <w:webHidden/>
              </w:rPr>
            </w:r>
            <w:r w:rsidR="00187300">
              <w:rPr>
                <w:noProof/>
                <w:webHidden/>
              </w:rPr>
              <w:fldChar w:fldCharType="separate"/>
            </w:r>
            <w:r w:rsidR="00187300">
              <w:rPr>
                <w:noProof/>
                <w:webHidden/>
              </w:rPr>
              <w:t>64</w:t>
            </w:r>
            <w:r w:rsidR="00187300">
              <w:rPr>
                <w:noProof/>
                <w:webHidden/>
              </w:rPr>
              <w:fldChar w:fldCharType="end"/>
            </w:r>
          </w:hyperlink>
        </w:p>
        <w:p w14:paraId="37498458" w14:textId="0F087A7F"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93" w:history="1">
            <w:r w:rsidR="00187300" w:rsidRPr="00B3353D">
              <w:rPr>
                <w:rStyle w:val="Hyperlink"/>
                <w:rFonts w:cs="Times New Roman"/>
                <w:noProof/>
              </w:rPr>
              <w:t>4.2.2</w:t>
            </w:r>
            <w:r w:rsidR="00187300">
              <w:rPr>
                <w:rFonts w:asciiTheme="minorHAnsi" w:eastAsiaTheme="minorEastAsia" w:hAnsiTheme="minorHAnsi"/>
                <w:noProof/>
                <w:sz w:val="22"/>
                <w:lang w:eastAsia="de-AT"/>
              </w:rPr>
              <w:tab/>
            </w:r>
            <w:r w:rsidR="00187300" w:rsidRPr="00B3353D">
              <w:rPr>
                <w:rStyle w:val="Hyperlink"/>
                <w:rFonts w:cs="Times New Roman"/>
                <w:noProof/>
              </w:rPr>
              <w:t>Schaltungserklärung</w:t>
            </w:r>
            <w:r w:rsidR="00187300">
              <w:rPr>
                <w:noProof/>
                <w:webHidden/>
              </w:rPr>
              <w:tab/>
            </w:r>
            <w:r w:rsidR="00187300">
              <w:rPr>
                <w:noProof/>
                <w:webHidden/>
              </w:rPr>
              <w:fldChar w:fldCharType="begin"/>
            </w:r>
            <w:r w:rsidR="00187300">
              <w:rPr>
                <w:noProof/>
                <w:webHidden/>
              </w:rPr>
              <w:instrText xml:space="preserve"> PAGEREF _Toc68186593 \h </w:instrText>
            </w:r>
            <w:r w:rsidR="00187300">
              <w:rPr>
                <w:noProof/>
                <w:webHidden/>
              </w:rPr>
            </w:r>
            <w:r w:rsidR="00187300">
              <w:rPr>
                <w:noProof/>
                <w:webHidden/>
              </w:rPr>
              <w:fldChar w:fldCharType="separate"/>
            </w:r>
            <w:r w:rsidR="00187300">
              <w:rPr>
                <w:noProof/>
                <w:webHidden/>
              </w:rPr>
              <w:t>64</w:t>
            </w:r>
            <w:r w:rsidR="00187300">
              <w:rPr>
                <w:noProof/>
                <w:webHidden/>
              </w:rPr>
              <w:fldChar w:fldCharType="end"/>
            </w:r>
          </w:hyperlink>
        </w:p>
        <w:p w14:paraId="1A66E4A2" w14:textId="47FDEF9F" w:rsidR="00187300" w:rsidRDefault="00E729F5">
          <w:pPr>
            <w:pStyle w:val="Verzeichnis4"/>
            <w:tabs>
              <w:tab w:val="left" w:pos="1540"/>
              <w:tab w:val="right" w:leader="dot" w:pos="9062"/>
            </w:tabs>
            <w:rPr>
              <w:noProof/>
            </w:rPr>
          </w:pPr>
          <w:hyperlink w:anchor="_Toc68186594" w:history="1">
            <w:r w:rsidR="00187300" w:rsidRPr="00B3353D">
              <w:rPr>
                <w:rStyle w:val="Hyperlink"/>
                <w:rFonts w:cs="Times New Roman"/>
                <w:noProof/>
              </w:rPr>
              <w:t>4.2.2.1</w:t>
            </w:r>
            <w:r w:rsidR="00187300">
              <w:rPr>
                <w:noProof/>
              </w:rPr>
              <w:tab/>
            </w:r>
            <w:r w:rsidR="00187300" w:rsidRPr="00B3353D">
              <w:rPr>
                <w:rStyle w:val="Hyperlink"/>
                <w:rFonts w:cs="Times New Roman"/>
                <w:noProof/>
              </w:rPr>
              <w:t>Stromsensor</w:t>
            </w:r>
            <w:r w:rsidR="00187300">
              <w:rPr>
                <w:noProof/>
                <w:webHidden/>
              </w:rPr>
              <w:tab/>
            </w:r>
            <w:r w:rsidR="00187300">
              <w:rPr>
                <w:noProof/>
                <w:webHidden/>
              </w:rPr>
              <w:fldChar w:fldCharType="begin"/>
            </w:r>
            <w:r w:rsidR="00187300">
              <w:rPr>
                <w:noProof/>
                <w:webHidden/>
              </w:rPr>
              <w:instrText xml:space="preserve"> PAGEREF _Toc68186594 \h </w:instrText>
            </w:r>
            <w:r w:rsidR="00187300">
              <w:rPr>
                <w:noProof/>
                <w:webHidden/>
              </w:rPr>
            </w:r>
            <w:r w:rsidR="00187300">
              <w:rPr>
                <w:noProof/>
                <w:webHidden/>
              </w:rPr>
              <w:fldChar w:fldCharType="separate"/>
            </w:r>
            <w:r w:rsidR="00187300">
              <w:rPr>
                <w:noProof/>
                <w:webHidden/>
              </w:rPr>
              <w:t>64</w:t>
            </w:r>
            <w:r w:rsidR="00187300">
              <w:rPr>
                <w:noProof/>
                <w:webHidden/>
              </w:rPr>
              <w:fldChar w:fldCharType="end"/>
            </w:r>
          </w:hyperlink>
        </w:p>
        <w:p w14:paraId="785DEB52" w14:textId="6AE372C9" w:rsidR="00187300" w:rsidRDefault="00E729F5">
          <w:pPr>
            <w:pStyle w:val="Verzeichnis5"/>
            <w:tabs>
              <w:tab w:val="left" w:pos="1880"/>
              <w:tab w:val="right" w:leader="dot" w:pos="9062"/>
            </w:tabs>
            <w:rPr>
              <w:noProof/>
            </w:rPr>
          </w:pPr>
          <w:hyperlink w:anchor="_Toc68186595" w:history="1">
            <w:r w:rsidR="00187300" w:rsidRPr="00B3353D">
              <w:rPr>
                <w:rStyle w:val="Hyperlink"/>
                <w:rFonts w:cs="Times New Roman"/>
                <w:noProof/>
              </w:rPr>
              <w:t>4.2.2.1.1</w:t>
            </w:r>
            <w:r w:rsidR="00187300">
              <w:rPr>
                <w:noProof/>
              </w:rPr>
              <w:tab/>
            </w:r>
            <w:r w:rsidR="00187300" w:rsidRPr="00B3353D">
              <w:rPr>
                <w:rStyle w:val="Hyperlink"/>
                <w:rFonts w:cs="Times New Roman"/>
                <w:noProof/>
              </w:rPr>
              <w:t>A/D-Wandler</w:t>
            </w:r>
            <w:r w:rsidR="00187300">
              <w:rPr>
                <w:noProof/>
                <w:webHidden/>
              </w:rPr>
              <w:tab/>
            </w:r>
            <w:r w:rsidR="00187300">
              <w:rPr>
                <w:noProof/>
                <w:webHidden/>
              </w:rPr>
              <w:fldChar w:fldCharType="begin"/>
            </w:r>
            <w:r w:rsidR="00187300">
              <w:rPr>
                <w:noProof/>
                <w:webHidden/>
              </w:rPr>
              <w:instrText xml:space="preserve"> PAGEREF _Toc68186595 \h </w:instrText>
            </w:r>
            <w:r w:rsidR="00187300">
              <w:rPr>
                <w:noProof/>
                <w:webHidden/>
              </w:rPr>
            </w:r>
            <w:r w:rsidR="00187300">
              <w:rPr>
                <w:noProof/>
                <w:webHidden/>
              </w:rPr>
              <w:fldChar w:fldCharType="separate"/>
            </w:r>
            <w:r w:rsidR="00187300">
              <w:rPr>
                <w:noProof/>
                <w:webHidden/>
              </w:rPr>
              <w:t>64</w:t>
            </w:r>
            <w:r w:rsidR="00187300">
              <w:rPr>
                <w:noProof/>
                <w:webHidden/>
              </w:rPr>
              <w:fldChar w:fldCharType="end"/>
            </w:r>
          </w:hyperlink>
        </w:p>
        <w:p w14:paraId="4619AC23" w14:textId="58A91761" w:rsidR="00187300" w:rsidRDefault="00E729F5">
          <w:pPr>
            <w:pStyle w:val="Verzeichnis4"/>
            <w:tabs>
              <w:tab w:val="left" w:pos="1540"/>
              <w:tab w:val="right" w:leader="dot" w:pos="9062"/>
            </w:tabs>
            <w:rPr>
              <w:noProof/>
            </w:rPr>
          </w:pPr>
          <w:hyperlink w:anchor="_Toc68186596" w:history="1">
            <w:r w:rsidR="00187300" w:rsidRPr="00B3353D">
              <w:rPr>
                <w:rStyle w:val="Hyperlink"/>
                <w:rFonts w:cs="Times New Roman"/>
                <w:noProof/>
              </w:rPr>
              <w:t>4.2.2.2</w:t>
            </w:r>
            <w:r w:rsidR="00187300">
              <w:rPr>
                <w:noProof/>
              </w:rPr>
              <w:tab/>
            </w:r>
            <w:r w:rsidR="00187300" w:rsidRPr="00B3353D">
              <w:rPr>
                <w:rStyle w:val="Hyperlink"/>
                <w:rFonts w:cs="Times New Roman"/>
                <w:noProof/>
              </w:rPr>
              <w:t>Bauteilwahl</w:t>
            </w:r>
            <w:r w:rsidR="00187300">
              <w:rPr>
                <w:noProof/>
                <w:webHidden/>
              </w:rPr>
              <w:tab/>
            </w:r>
            <w:r w:rsidR="00187300">
              <w:rPr>
                <w:noProof/>
                <w:webHidden/>
              </w:rPr>
              <w:fldChar w:fldCharType="begin"/>
            </w:r>
            <w:r w:rsidR="00187300">
              <w:rPr>
                <w:noProof/>
                <w:webHidden/>
              </w:rPr>
              <w:instrText xml:space="preserve"> PAGEREF _Toc68186596 \h </w:instrText>
            </w:r>
            <w:r w:rsidR="00187300">
              <w:rPr>
                <w:noProof/>
                <w:webHidden/>
              </w:rPr>
            </w:r>
            <w:r w:rsidR="00187300">
              <w:rPr>
                <w:noProof/>
                <w:webHidden/>
              </w:rPr>
              <w:fldChar w:fldCharType="separate"/>
            </w:r>
            <w:r w:rsidR="00187300">
              <w:rPr>
                <w:noProof/>
                <w:webHidden/>
              </w:rPr>
              <w:t>65</w:t>
            </w:r>
            <w:r w:rsidR="00187300">
              <w:rPr>
                <w:noProof/>
                <w:webHidden/>
              </w:rPr>
              <w:fldChar w:fldCharType="end"/>
            </w:r>
          </w:hyperlink>
        </w:p>
        <w:p w14:paraId="61EDA496" w14:textId="1A208D44"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97" w:history="1">
            <w:r w:rsidR="00187300" w:rsidRPr="00B3353D">
              <w:rPr>
                <w:rStyle w:val="Hyperlink"/>
                <w:rFonts w:cs="Times New Roman"/>
                <w:noProof/>
              </w:rPr>
              <w:t>4.2.3</w:t>
            </w:r>
            <w:r w:rsidR="00187300">
              <w:rPr>
                <w:rFonts w:asciiTheme="minorHAnsi" w:eastAsiaTheme="minorEastAsia" w:hAnsiTheme="minorHAnsi"/>
                <w:noProof/>
                <w:sz w:val="22"/>
                <w:lang w:eastAsia="de-AT"/>
              </w:rPr>
              <w:tab/>
            </w:r>
            <w:r w:rsidR="00187300" w:rsidRPr="00B3353D">
              <w:rPr>
                <w:rStyle w:val="Hyperlink"/>
                <w:rFonts w:cs="Times New Roman"/>
                <w:noProof/>
              </w:rPr>
              <w:t>Erstellen der Bauteilliste</w:t>
            </w:r>
            <w:r w:rsidR="00187300">
              <w:rPr>
                <w:noProof/>
                <w:webHidden/>
              </w:rPr>
              <w:tab/>
            </w:r>
            <w:r w:rsidR="00187300">
              <w:rPr>
                <w:noProof/>
                <w:webHidden/>
              </w:rPr>
              <w:fldChar w:fldCharType="begin"/>
            </w:r>
            <w:r w:rsidR="00187300">
              <w:rPr>
                <w:noProof/>
                <w:webHidden/>
              </w:rPr>
              <w:instrText xml:space="preserve"> PAGEREF _Toc68186597 \h </w:instrText>
            </w:r>
            <w:r w:rsidR="00187300">
              <w:rPr>
                <w:noProof/>
                <w:webHidden/>
              </w:rPr>
            </w:r>
            <w:r w:rsidR="00187300">
              <w:rPr>
                <w:noProof/>
                <w:webHidden/>
              </w:rPr>
              <w:fldChar w:fldCharType="separate"/>
            </w:r>
            <w:r w:rsidR="00187300">
              <w:rPr>
                <w:noProof/>
                <w:webHidden/>
              </w:rPr>
              <w:t>65</w:t>
            </w:r>
            <w:r w:rsidR="00187300">
              <w:rPr>
                <w:noProof/>
                <w:webHidden/>
              </w:rPr>
              <w:fldChar w:fldCharType="end"/>
            </w:r>
          </w:hyperlink>
        </w:p>
        <w:p w14:paraId="74D00194" w14:textId="506A9340"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598" w:history="1">
            <w:r w:rsidR="00187300" w:rsidRPr="00B3353D">
              <w:rPr>
                <w:rStyle w:val="Hyperlink"/>
                <w:rFonts w:cs="Times New Roman"/>
                <w:noProof/>
              </w:rPr>
              <w:t>4.2.4</w:t>
            </w:r>
            <w:r w:rsidR="00187300">
              <w:rPr>
                <w:rFonts w:asciiTheme="minorHAnsi" w:eastAsiaTheme="minorEastAsia" w:hAnsiTheme="minorHAnsi"/>
                <w:noProof/>
                <w:sz w:val="22"/>
                <w:lang w:eastAsia="de-AT"/>
              </w:rPr>
              <w:tab/>
            </w:r>
            <w:r w:rsidR="00187300" w:rsidRPr="00B3353D">
              <w:rPr>
                <w:rStyle w:val="Hyperlink"/>
                <w:rFonts w:cs="Times New Roman"/>
                <w:noProof/>
              </w:rPr>
              <w:t>Stromsensor PCB</w:t>
            </w:r>
            <w:r w:rsidR="00187300">
              <w:rPr>
                <w:noProof/>
                <w:webHidden/>
              </w:rPr>
              <w:tab/>
            </w:r>
            <w:r w:rsidR="00187300">
              <w:rPr>
                <w:noProof/>
                <w:webHidden/>
              </w:rPr>
              <w:fldChar w:fldCharType="begin"/>
            </w:r>
            <w:r w:rsidR="00187300">
              <w:rPr>
                <w:noProof/>
                <w:webHidden/>
              </w:rPr>
              <w:instrText xml:space="preserve"> PAGEREF _Toc68186598 \h </w:instrText>
            </w:r>
            <w:r w:rsidR="00187300">
              <w:rPr>
                <w:noProof/>
                <w:webHidden/>
              </w:rPr>
            </w:r>
            <w:r w:rsidR="00187300">
              <w:rPr>
                <w:noProof/>
                <w:webHidden/>
              </w:rPr>
              <w:fldChar w:fldCharType="separate"/>
            </w:r>
            <w:r w:rsidR="00187300">
              <w:rPr>
                <w:noProof/>
                <w:webHidden/>
              </w:rPr>
              <w:t>66</w:t>
            </w:r>
            <w:r w:rsidR="00187300">
              <w:rPr>
                <w:noProof/>
                <w:webHidden/>
              </w:rPr>
              <w:fldChar w:fldCharType="end"/>
            </w:r>
          </w:hyperlink>
        </w:p>
        <w:p w14:paraId="6AD98AF7" w14:textId="3A14F67D" w:rsidR="00187300" w:rsidRDefault="00E729F5">
          <w:pPr>
            <w:pStyle w:val="Verzeichnis4"/>
            <w:tabs>
              <w:tab w:val="left" w:pos="1540"/>
              <w:tab w:val="right" w:leader="dot" w:pos="9062"/>
            </w:tabs>
            <w:rPr>
              <w:noProof/>
            </w:rPr>
          </w:pPr>
          <w:hyperlink w:anchor="_Toc68186599" w:history="1">
            <w:r w:rsidR="00187300" w:rsidRPr="00B3353D">
              <w:rPr>
                <w:rStyle w:val="Hyperlink"/>
                <w:rFonts w:cs="Times New Roman"/>
                <w:noProof/>
              </w:rPr>
              <w:t>4.2.4.1</w:t>
            </w:r>
            <w:r w:rsidR="00187300">
              <w:rPr>
                <w:noProof/>
              </w:rPr>
              <w:tab/>
            </w:r>
            <w:r w:rsidR="00187300" w:rsidRPr="00B3353D">
              <w:rPr>
                <w:rStyle w:val="Hyperlink"/>
                <w:rFonts w:cs="Times New Roman"/>
                <w:noProof/>
              </w:rPr>
              <w:t>3D-Ansicht Stromsensor</w:t>
            </w:r>
            <w:r w:rsidR="00187300">
              <w:rPr>
                <w:noProof/>
                <w:webHidden/>
              </w:rPr>
              <w:tab/>
            </w:r>
            <w:r w:rsidR="00187300">
              <w:rPr>
                <w:noProof/>
                <w:webHidden/>
              </w:rPr>
              <w:fldChar w:fldCharType="begin"/>
            </w:r>
            <w:r w:rsidR="00187300">
              <w:rPr>
                <w:noProof/>
                <w:webHidden/>
              </w:rPr>
              <w:instrText xml:space="preserve"> PAGEREF _Toc68186599 \h </w:instrText>
            </w:r>
            <w:r w:rsidR="00187300">
              <w:rPr>
                <w:noProof/>
                <w:webHidden/>
              </w:rPr>
            </w:r>
            <w:r w:rsidR="00187300">
              <w:rPr>
                <w:noProof/>
                <w:webHidden/>
              </w:rPr>
              <w:fldChar w:fldCharType="separate"/>
            </w:r>
            <w:r w:rsidR="00187300">
              <w:rPr>
                <w:noProof/>
                <w:webHidden/>
              </w:rPr>
              <w:t>67</w:t>
            </w:r>
            <w:r w:rsidR="00187300">
              <w:rPr>
                <w:noProof/>
                <w:webHidden/>
              </w:rPr>
              <w:fldChar w:fldCharType="end"/>
            </w:r>
          </w:hyperlink>
        </w:p>
        <w:p w14:paraId="36B51DD7" w14:textId="1E05ACF1" w:rsidR="00187300" w:rsidRDefault="00E729F5">
          <w:pPr>
            <w:pStyle w:val="Verzeichnis4"/>
            <w:tabs>
              <w:tab w:val="left" w:pos="1540"/>
              <w:tab w:val="right" w:leader="dot" w:pos="9062"/>
            </w:tabs>
            <w:rPr>
              <w:noProof/>
            </w:rPr>
          </w:pPr>
          <w:hyperlink w:anchor="_Toc68186600" w:history="1">
            <w:r w:rsidR="00187300" w:rsidRPr="00B3353D">
              <w:rPr>
                <w:rStyle w:val="Hyperlink"/>
                <w:noProof/>
              </w:rPr>
              <w:t>4.2.4.2</w:t>
            </w:r>
            <w:r w:rsidR="00187300">
              <w:rPr>
                <w:noProof/>
              </w:rPr>
              <w:tab/>
            </w:r>
            <w:r w:rsidR="00187300" w:rsidRPr="00B3353D">
              <w:rPr>
                <w:rStyle w:val="Hyperlink"/>
                <w:noProof/>
              </w:rPr>
              <w:t>Stromsensor</w:t>
            </w:r>
            <w:r w:rsidR="00187300">
              <w:rPr>
                <w:noProof/>
                <w:webHidden/>
              </w:rPr>
              <w:tab/>
            </w:r>
            <w:r w:rsidR="00187300">
              <w:rPr>
                <w:noProof/>
                <w:webHidden/>
              </w:rPr>
              <w:fldChar w:fldCharType="begin"/>
            </w:r>
            <w:r w:rsidR="00187300">
              <w:rPr>
                <w:noProof/>
                <w:webHidden/>
              </w:rPr>
              <w:instrText xml:space="preserve"> PAGEREF _Toc68186600 \h </w:instrText>
            </w:r>
            <w:r w:rsidR="00187300">
              <w:rPr>
                <w:noProof/>
                <w:webHidden/>
              </w:rPr>
            </w:r>
            <w:r w:rsidR="00187300">
              <w:rPr>
                <w:noProof/>
                <w:webHidden/>
              </w:rPr>
              <w:fldChar w:fldCharType="separate"/>
            </w:r>
            <w:r w:rsidR="00187300">
              <w:rPr>
                <w:noProof/>
                <w:webHidden/>
              </w:rPr>
              <w:t>68</w:t>
            </w:r>
            <w:r w:rsidR="00187300">
              <w:rPr>
                <w:noProof/>
                <w:webHidden/>
              </w:rPr>
              <w:fldChar w:fldCharType="end"/>
            </w:r>
          </w:hyperlink>
        </w:p>
        <w:p w14:paraId="5D46A189" w14:textId="76A6506C"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01" w:history="1">
            <w:r w:rsidR="00187300" w:rsidRPr="00B3353D">
              <w:rPr>
                <w:rStyle w:val="Hyperlink"/>
                <w:rFonts w:cs="Times New Roman"/>
                <w:noProof/>
              </w:rPr>
              <w:t>4.3</w:t>
            </w:r>
            <w:r w:rsidR="00187300">
              <w:rPr>
                <w:rFonts w:asciiTheme="minorHAnsi" w:eastAsiaTheme="minorEastAsia" w:hAnsiTheme="minorHAnsi"/>
                <w:noProof/>
                <w:sz w:val="22"/>
                <w:lang w:eastAsia="de-AT"/>
              </w:rPr>
              <w:tab/>
            </w:r>
            <w:r w:rsidR="00187300" w:rsidRPr="00B3353D">
              <w:rPr>
                <w:rStyle w:val="Hyperlink"/>
                <w:rFonts w:cs="Times New Roman"/>
                <w:noProof/>
              </w:rPr>
              <w:t>Spannungsregler</w:t>
            </w:r>
            <w:r w:rsidR="00187300">
              <w:rPr>
                <w:noProof/>
                <w:webHidden/>
              </w:rPr>
              <w:tab/>
            </w:r>
            <w:r w:rsidR="00187300">
              <w:rPr>
                <w:noProof/>
                <w:webHidden/>
              </w:rPr>
              <w:fldChar w:fldCharType="begin"/>
            </w:r>
            <w:r w:rsidR="00187300">
              <w:rPr>
                <w:noProof/>
                <w:webHidden/>
              </w:rPr>
              <w:instrText xml:space="preserve"> PAGEREF _Toc68186601 \h </w:instrText>
            </w:r>
            <w:r w:rsidR="00187300">
              <w:rPr>
                <w:noProof/>
                <w:webHidden/>
              </w:rPr>
            </w:r>
            <w:r w:rsidR="00187300">
              <w:rPr>
                <w:noProof/>
                <w:webHidden/>
              </w:rPr>
              <w:fldChar w:fldCharType="separate"/>
            </w:r>
            <w:r w:rsidR="00187300">
              <w:rPr>
                <w:noProof/>
                <w:webHidden/>
              </w:rPr>
              <w:t>69</w:t>
            </w:r>
            <w:r w:rsidR="00187300">
              <w:rPr>
                <w:noProof/>
                <w:webHidden/>
              </w:rPr>
              <w:fldChar w:fldCharType="end"/>
            </w:r>
          </w:hyperlink>
        </w:p>
        <w:p w14:paraId="79AFFC34" w14:textId="6E1962C4"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02" w:history="1">
            <w:r w:rsidR="00187300" w:rsidRPr="00B3353D">
              <w:rPr>
                <w:rStyle w:val="Hyperlink"/>
                <w:rFonts w:cs="Times New Roman"/>
                <w:noProof/>
              </w:rPr>
              <w:t>4.3.1</w:t>
            </w:r>
            <w:r w:rsidR="00187300">
              <w:rPr>
                <w:rFonts w:asciiTheme="minorHAnsi" w:eastAsiaTheme="minorEastAsia" w:hAnsiTheme="minorHAnsi"/>
                <w:noProof/>
                <w:sz w:val="22"/>
                <w:lang w:eastAsia="de-AT"/>
              </w:rPr>
              <w:tab/>
            </w:r>
            <w:r w:rsidR="00187300" w:rsidRPr="00B3353D">
              <w:rPr>
                <w:rStyle w:val="Hyperlink"/>
                <w:rFonts w:cs="Times New Roman"/>
                <w:noProof/>
              </w:rPr>
              <w:t>Spannungsregler Schaltung</w:t>
            </w:r>
            <w:r w:rsidR="00187300">
              <w:rPr>
                <w:noProof/>
                <w:webHidden/>
              </w:rPr>
              <w:tab/>
            </w:r>
            <w:r w:rsidR="00187300">
              <w:rPr>
                <w:noProof/>
                <w:webHidden/>
              </w:rPr>
              <w:fldChar w:fldCharType="begin"/>
            </w:r>
            <w:r w:rsidR="00187300">
              <w:rPr>
                <w:noProof/>
                <w:webHidden/>
              </w:rPr>
              <w:instrText xml:space="preserve"> PAGEREF _Toc68186602 \h </w:instrText>
            </w:r>
            <w:r w:rsidR="00187300">
              <w:rPr>
                <w:noProof/>
                <w:webHidden/>
              </w:rPr>
            </w:r>
            <w:r w:rsidR="00187300">
              <w:rPr>
                <w:noProof/>
                <w:webHidden/>
              </w:rPr>
              <w:fldChar w:fldCharType="separate"/>
            </w:r>
            <w:r w:rsidR="00187300">
              <w:rPr>
                <w:noProof/>
                <w:webHidden/>
              </w:rPr>
              <w:t>69</w:t>
            </w:r>
            <w:r w:rsidR="00187300">
              <w:rPr>
                <w:noProof/>
                <w:webHidden/>
              </w:rPr>
              <w:fldChar w:fldCharType="end"/>
            </w:r>
          </w:hyperlink>
        </w:p>
        <w:p w14:paraId="6F6B4542" w14:textId="63623972"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03" w:history="1">
            <w:r w:rsidR="00187300" w:rsidRPr="00B3353D">
              <w:rPr>
                <w:rStyle w:val="Hyperlink"/>
                <w:rFonts w:cs="Times New Roman"/>
                <w:noProof/>
              </w:rPr>
              <w:t>4.3.2</w:t>
            </w:r>
            <w:r w:rsidR="00187300">
              <w:rPr>
                <w:rFonts w:asciiTheme="minorHAnsi" w:eastAsiaTheme="minorEastAsia" w:hAnsiTheme="minorHAnsi"/>
                <w:noProof/>
                <w:sz w:val="22"/>
                <w:lang w:eastAsia="de-AT"/>
              </w:rPr>
              <w:tab/>
            </w:r>
            <w:r w:rsidR="00187300" w:rsidRPr="00B3353D">
              <w:rPr>
                <w:rStyle w:val="Hyperlink"/>
                <w:rFonts w:cs="Times New Roman"/>
                <w:noProof/>
              </w:rPr>
              <w:t>Schaltungserklärung</w:t>
            </w:r>
            <w:r w:rsidR="00187300">
              <w:rPr>
                <w:noProof/>
                <w:webHidden/>
              </w:rPr>
              <w:tab/>
            </w:r>
            <w:r w:rsidR="00187300">
              <w:rPr>
                <w:noProof/>
                <w:webHidden/>
              </w:rPr>
              <w:fldChar w:fldCharType="begin"/>
            </w:r>
            <w:r w:rsidR="00187300">
              <w:rPr>
                <w:noProof/>
                <w:webHidden/>
              </w:rPr>
              <w:instrText xml:space="preserve"> PAGEREF _Toc68186603 \h </w:instrText>
            </w:r>
            <w:r w:rsidR="00187300">
              <w:rPr>
                <w:noProof/>
                <w:webHidden/>
              </w:rPr>
            </w:r>
            <w:r w:rsidR="00187300">
              <w:rPr>
                <w:noProof/>
                <w:webHidden/>
              </w:rPr>
              <w:fldChar w:fldCharType="separate"/>
            </w:r>
            <w:r w:rsidR="00187300">
              <w:rPr>
                <w:noProof/>
                <w:webHidden/>
              </w:rPr>
              <w:t>69</w:t>
            </w:r>
            <w:r w:rsidR="00187300">
              <w:rPr>
                <w:noProof/>
                <w:webHidden/>
              </w:rPr>
              <w:fldChar w:fldCharType="end"/>
            </w:r>
          </w:hyperlink>
        </w:p>
        <w:p w14:paraId="014CE440" w14:textId="0571B16D" w:rsidR="00187300" w:rsidRDefault="00E729F5">
          <w:pPr>
            <w:pStyle w:val="Verzeichnis4"/>
            <w:tabs>
              <w:tab w:val="left" w:pos="1540"/>
              <w:tab w:val="right" w:leader="dot" w:pos="9062"/>
            </w:tabs>
            <w:rPr>
              <w:noProof/>
            </w:rPr>
          </w:pPr>
          <w:hyperlink w:anchor="_Toc68186604" w:history="1">
            <w:r w:rsidR="00187300" w:rsidRPr="00B3353D">
              <w:rPr>
                <w:rStyle w:val="Hyperlink"/>
                <w:rFonts w:cs="Times New Roman"/>
                <w:noProof/>
              </w:rPr>
              <w:t>4.3.2.1</w:t>
            </w:r>
            <w:r w:rsidR="00187300">
              <w:rPr>
                <w:noProof/>
              </w:rPr>
              <w:tab/>
            </w:r>
            <w:r w:rsidR="00187300" w:rsidRPr="00B3353D">
              <w:rPr>
                <w:rStyle w:val="Hyperlink"/>
                <w:rFonts w:cs="Times New Roman"/>
                <w:noProof/>
              </w:rPr>
              <w:t>Eingangskondensatoren &amp; Ausgangskondensatoren</w:t>
            </w:r>
            <w:r w:rsidR="00187300">
              <w:rPr>
                <w:noProof/>
                <w:webHidden/>
              </w:rPr>
              <w:tab/>
            </w:r>
            <w:r w:rsidR="00187300">
              <w:rPr>
                <w:noProof/>
                <w:webHidden/>
              </w:rPr>
              <w:fldChar w:fldCharType="begin"/>
            </w:r>
            <w:r w:rsidR="00187300">
              <w:rPr>
                <w:noProof/>
                <w:webHidden/>
              </w:rPr>
              <w:instrText xml:space="preserve"> PAGEREF _Toc68186604 \h </w:instrText>
            </w:r>
            <w:r w:rsidR="00187300">
              <w:rPr>
                <w:noProof/>
                <w:webHidden/>
              </w:rPr>
            </w:r>
            <w:r w:rsidR="00187300">
              <w:rPr>
                <w:noProof/>
                <w:webHidden/>
              </w:rPr>
              <w:fldChar w:fldCharType="separate"/>
            </w:r>
            <w:r w:rsidR="00187300">
              <w:rPr>
                <w:noProof/>
                <w:webHidden/>
              </w:rPr>
              <w:t>70</w:t>
            </w:r>
            <w:r w:rsidR="00187300">
              <w:rPr>
                <w:noProof/>
                <w:webHidden/>
              </w:rPr>
              <w:fldChar w:fldCharType="end"/>
            </w:r>
          </w:hyperlink>
        </w:p>
        <w:p w14:paraId="7DDD14AF" w14:textId="6270BB3C" w:rsidR="00187300" w:rsidRDefault="00E729F5">
          <w:pPr>
            <w:pStyle w:val="Verzeichnis4"/>
            <w:tabs>
              <w:tab w:val="left" w:pos="1540"/>
              <w:tab w:val="right" w:leader="dot" w:pos="9062"/>
            </w:tabs>
            <w:rPr>
              <w:noProof/>
            </w:rPr>
          </w:pPr>
          <w:hyperlink w:anchor="_Toc68186605" w:history="1">
            <w:r w:rsidR="00187300" w:rsidRPr="00B3353D">
              <w:rPr>
                <w:rStyle w:val="Hyperlink"/>
                <w:rFonts w:cs="Times New Roman"/>
                <w:noProof/>
              </w:rPr>
              <w:t>4.3.2.2</w:t>
            </w:r>
            <w:r w:rsidR="00187300">
              <w:rPr>
                <w:noProof/>
              </w:rPr>
              <w:tab/>
            </w:r>
            <w:r w:rsidR="00187300" w:rsidRPr="00B3353D">
              <w:rPr>
                <w:rStyle w:val="Hyperlink"/>
                <w:rFonts w:cs="Times New Roman"/>
                <w:noProof/>
              </w:rPr>
              <w:t>Adjustable Current Limit</w:t>
            </w:r>
            <w:r w:rsidR="00187300">
              <w:rPr>
                <w:noProof/>
                <w:webHidden/>
              </w:rPr>
              <w:tab/>
            </w:r>
            <w:r w:rsidR="00187300">
              <w:rPr>
                <w:noProof/>
                <w:webHidden/>
              </w:rPr>
              <w:fldChar w:fldCharType="begin"/>
            </w:r>
            <w:r w:rsidR="00187300">
              <w:rPr>
                <w:noProof/>
                <w:webHidden/>
              </w:rPr>
              <w:instrText xml:space="preserve"> PAGEREF _Toc68186605 \h </w:instrText>
            </w:r>
            <w:r w:rsidR="00187300">
              <w:rPr>
                <w:noProof/>
                <w:webHidden/>
              </w:rPr>
            </w:r>
            <w:r w:rsidR="00187300">
              <w:rPr>
                <w:noProof/>
                <w:webHidden/>
              </w:rPr>
              <w:fldChar w:fldCharType="separate"/>
            </w:r>
            <w:r w:rsidR="00187300">
              <w:rPr>
                <w:noProof/>
                <w:webHidden/>
              </w:rPr>
              <w:t>70</w:t>
            </w:r>
            <w:r w:rsidR="00187300">
              <w:rPr>
                <w:noProof/>
                <w:webHidden/>
              </w:rPr>
              <w:fldChar w:fldCharType="end"/>
            </w:r>
          </w:hyperlink>
        </w:p>
        <w:p w14:paraId="256F6893" w14:textId="0C0CF2DA" w:rsidR="00187300" w:rsidRDefault="00E729F5">
          <w:pPr>
            <w:pStyle w:val="Verzeichnis4"/>
            <w:tabs>
              <w:tab w:val="left" w:pos="1540"/>
              <w:tab w:val="right" w:leader="dot" w:pos="9062"/>
            </w:tabs>
            <w:rPr>
              <w:noProof/>
            </w:rPr>
          </w:pPr>
          <w:hyperlink w:anchor="_Toc68186606" w:history="1">
            <w:r w:rsidR="00187300" w:rsidRPr="00B3353D">
              <w:rPr>
                <w:rStyle w:val="Hyperlink"/>
                <w:rFonts w:cs="Times New Roman"/>
                <w:noProof/>
              </w:rPr>
              <w:t>4.3.2.3</w:t>
            </w:r>
            <w:r w:rsidR="00187300">
              <w:rPr>
                <w:noProof/>
              </w:rPr>
              <w:tab/>
            </w:r>
            <w:r w:rsidR="00187300" w:rsidRPr="00B3353D">
              <w:rPr>
                <w:rStyle w:val="Hyperlink"/>
                <w:rFonts w:cs="Times New Roman"/>
                <w:noProof/>
              </w:rPr>
              <w:t>Catch Diode</w:t>
            </w:r>
            <w:r w:rsidR="00187300">
              <w:rPr>
                <w:noProof/>
                <w:webHidden/>
              </w:rPr>
              <w:tab/>
            </w:r>
            <w:r w:rsidR="00187300">
              <w:rPr>
                <w:noProof/>
                <w:webHidden/>
              </w:rPr>
              <w:fldChar w:fldCharType="begin"/>
            </w:r>
            <w:r w:rsidR="00187300">
              <w:rPr>
                <w:noProof/>
                <w:webHidden/>
              </w:rPr>
              <w:instrText xml:space="preserve"> PAGEREF _Toc68186606 \h </w:instrText>
            </w:r>
            <w:r w:rsidR="00187300">
              <w:rPr>
                <w:noProof/>
                <w:webHidden/>
              </w:rPr>
            </w:r>
            <w:r w:rsidR="00187300">
              <w:rPr>
                <w:noProof/>
                <w:webHidden/>
              </w:rPr>
              <w:fldChar w:fldCharType="separate"/>
            </w:r>
            <w:r w:rsidR="00187300">
              <w:rPr>
                <w:noProof/>
                <w:webHidden/>
              </w:rPr>
              <w:t>71</w:t>
            </w:r>
            <w:r w:rsidR="00187300">
              <w:rPr>
                <w:noProof/>
                <w:webHidden/>
              </w:rPr>
              <w:fldChar w:fldCharType="end"/>
            </w:r>
          </w:hyperlink>
        </w:p>
        <w:p w14:paraId="3E0B9D1A" w14:textId="3401557F" w:rsidR="00187300" w:rsidRDefault="00E729F5">
          <w:pPr>
            <w:pStyle w:val="Verzeichnis4"/>
            <w:tabs>
              <w:tab w:val="left" w:pos="1540"/>
              <w:tab w:val="right" w:leader="dot" w:pos="9062"/>
            </w:tabs>
            <w:rPr>
              <w:noProof/>
            </w:rPr>
          </w:pPr>
          <w:hyperlink w:anchor="_Toc68186607" w:history="1">
            <w:r w:rsidR="00187300" w:rsidRPr="00B3353D">
              <w:rPr>
                <w:rStyle w:val="Hyperlink"/>
                <w:rFonts w:cs="Times New Roman"/>
                <w:noProof/>
              </w:rPr>
              <w:t>4.3.2.4</w:t>
            </w:r>
            <w:r w:rsidR="00187300">
              <w:rPr>
                <w:noProof/>
              </w:rPr>
              <w:tab/>
            </w:r>
            <w:r w:rsidR="00187300" w:rsidRPr="00B3353D">
              <w:rPr>
                <w:rStyle w:val="Hyperlink"/>
                <w:rFonts w:cs="Times New Roman"/>
                <w:noProof/>
              </w:rPr>
              <w:t>Soft-Start Kondensator</w:t>
            </w:r>
            <w:r w:rsidR="00187300">
              <w:rPr>
                <w:noProof/>
                <w:webHidden/>
              </w:rPr>
              <w:tab/>
            </w:r>
            <w:r w:rsidR="00187300">
              <w:rPr>
                <w:noProof/>
                <w:webHidden/>
              </w:rPr>
              <w:fldChar w:fldCharType="begin"/>
            </w:r>
            <w:r w:rsidR="00187300">
              <w:rPr>
                <w:noProof/>
                <w:webHidden/>
              </w:rPr>
              <w:instrText xml:space="preserve"> PAGEREF _Toc68186607 \h </w:instrText>
            </w:r>
            <w:r w:rsidR="00187300">
              <w:rPr>
                <w:noProof/>
                <w:webHidden/>
              </w:rPr>
            </w:r>
            <w:r w:rsidR="00187300">
              <w:rPr>
                <w:noProof/>
                <w:webHidden/>
              </w:rPr>
              <w:fldChar w:fldCharType="separate"/>
            </w:r>
            <w:r w:rsidR="00187300">
              <w:rPr>
                <w:noProof/>
                <w:webHidden/>
              </w:rPr>
              <w:t>71</w:t>
            </w:r>
            <w:r w:rsidR="00187300">
              <w:rPr>
                <w:noProof/>
                <w:webHidden/>
              </w:rPr>
              <w:fldChar w:fldCharType="end"/>
            </w:r>
          </w:hyperlink>
        </w:p>
        <w:p w14:paraId="5E96D625" w14:textId="3E30021A" w:rsidR="00187300" w:rsidRDefault="00E729F5">
          <w:pPr>
            <w:pStyle w:val="Verzeichnis4"/>
            <w:tabs>
              <w:tab w:val="left" w:pos="1540"/>
              <w:tab w:val="right" w:leader="dot" w:pos="9062"/>
            </w:tabs>
            <w:rPr>
              <w:noProof/>
            </w:rPr>
          </w:pPr>
          <w:hyperlink w:anchor="_Toc68186608" w:history="1">
            <w:r w:rsidR="00187300" w:rsidRPr="00B3353D">
              <w:rPr>
                <w:rStyle w:val="Hyperlink"/>
                <w:rFonts w:cs="Times New Roman"/>
                <w:noProof/>
              </w:rPr>
              <w:t>4.3.2.5</w:t>
            </w:r>
            <w:r w:rsidR="00187300">
              <w:rPr>
                <w:noProof/>
              </w:rPr>
              <w:tab/>
            </w:r>
            <w:r w:rsidR="00187300" w:rsidRPr="00B3353D">
              <w:rPr>
                <w:rStyle w:val="Hyperlink"/>
                <w:rFonts w:cs="Times New Roman"/>
                <w:noProof/>
              </w:rPr>
              <w:t>Spannungsteiler</w:t>
            </w:r>
            <w:r w:rsidR="00187300">
              <w:rPr>
                <w:noProof/>
                <w:webHidden/>
              </w:rPr>
              <w:tab/>
            </w:r>
            <w:r w:rsidR="00187300">
              <w:rPr>
                <w:noProof/>
                <w:webHidden/>
              </w:rPr>
              <w:fldChar w:fldCharType="begin"/>
            </w:r>
            <w:r w:rsidR="00187300">
              <w:rPr>
                <w:noProof/>
                <w:webHidden/>
              </w:rPr>
              <w:instrText xml:space="preserve"> PAGEREF _Toc68186608 \h </w:instrText>
            </w:r>
            <w:r w:rsidR="00187300">
              <w:rPr>
                <w:noProof/>
                <w:webHidden/>
              </w:rPr>
            </w:r>
            <w:r w:rsidR="00187300">
              <w:rPr>
                <w:noProof/>
                <w:webHidden/>
              </w:rPr>
              <w:fldChar w:fldCharType="separate"/>
            </w:r>
            <w:r w:rsidR="00187300">
              <w:rPr>
                <w:noProof/>
                <w:webHidden/>
              </w:rPr>
              <w:t>72</w:t>
            </w:r>
            <w:r w:rsidR="00187300">
              <w:rPr>
                <w:noProof/>
                <w:webHidden/>
              </w:rPr>
              <w:fldChar w:fldCharType="end"/>
            </w:r>
          </w:hyperlink>
        </w:p>
        <w:p w14:paraId="5BA23244" w14:textId="724FB706" w:rsidR="00187300" w:rsidRDefault="00E729F5">
          <w:pPr>
            <w:pStyle w:val="Verzeichnis4"/>
            <w:tabs>
              <w:tab w:val="left" w:pos="1540"/>
              <w:tab w:val="right" w:leader="dot" w:pos="9062"/>
            </w:tabs>
            <w:rPr>
              <w:noProof/>
            </w:rPr>
          </w:pPr>
          <w:hyperlink w:anchor="_Toc68186609" w:history="1">
            <w:r w:rsidR="00187300" w:rsidRPr="00B3353D">
              <w:rPr>
                <w:rStyle w:val="Hyperlink"/>
                <w:rFonts w:cs="Times New Roman"/>
                <w:noProof/>
              </w:rPr>
              <w:t>4.3.2.6</w:t>
            </w:r>
            <w:r w:rsidR="00187300">
              <w:rPr>
                <w:noProof/>
              </w:rPr>
              <w:tab/>
            </w:r>
            <w:r w:rsidR="00187300" w:rsidRPr="00B3353D">
              <w:rPr>
                <w:rStyle w:val="Hyperlink"/>
                <w:rFonts w:cs="Times New Roman"/>
                <w:noProof/>
              </w:rPr>
              <w:t>Bauteilberechnung</w:t>
            </w:r>
            <w:r w:rsidR="00187300">
              <w:rPr>
                <w:noProof/>
                <w:webHidden/>
              </w:rPr>
              <w:tab/>
            </w:r>
            <w:r w:rsidR="00187300">
              <w:rPr>
                <w:noProof/>
                <w:webHidden/>
              </w:rPr>
              <w:fldChar w:fldCharType="begin"/>
            </w:r>
            <w:r w:rsidR="00187300">
              <w:rPr>
                <w:noProof/>
                <w:webHidden/>
              </w:rPr>
              <w:instrText xml:space="preserve"> PAGEREF _Toc68186609 \h </w:instrText>
            </w:r>
            <w:r w:rsidR="00187300">
              <w:rPr>
                <w:noProof/>
                <w:webHidden/>
              </w:rPr>
            </w:r>
            <w:r w:rsidR="00187300">
              <w:rPr>
                <w:noProof/>
                <w:webHidden/>
              </w:rPr>
              <w:fldChar w:fldCharType="separate"/>
            </w:r>
            <w:r w:rsidR="00187300">
              <w:rPr>
                <w:noProof/>
                <w:webHidden/>
              </w:rPr>
              <w:t>72</w:t>
            </w:r>
            <w:r w:rsidR="00187300">
              <w:rPr>
                <w:noProof/>
                <w:webHidden/>
              </w:rPr>
              <w:fldChar w:fldCharType="end"/>
            </w:r>
          </w:hyperlink>
        </w:p>
        <w:p w14:paraId="786F38F6" w14:textId="48951808" w:rsidR="00187300" w:rsidRDefault="00E729F5">
          <w:pPr>
            <w:pStyle w:val="Verzeichnis5"/>
            <w:tabs>
              <w:tab w:val="left" w:pos="1880"/>
              <w:tab w:val="right" w:leader="dot" w:pos="9062"/>
            </w:tabs>
            <w:rPr>
              <w:noProof/>
            </w:rPr>
          </w:pPr>
          <w:hyperlink w:anchor="_Toc68186610" w:history="1">
            <w:r w:rsidR="00187300" w:rsidRPr="00B3353D">
              <w:rPr>
                <w:rStyle w:val="Hyperlink"/>
                <w:rFonts w:cs="Times New Roman"/>
                <w:noProof/>
              </w:rPr>
              <w:t>4.3.2.6.1</w:t>
            </w:r>
            <w:r w:rsidR="00187300">
              <w:rPr>
                <w:noProof/>
              </w:rPr>
              <w:tab/>
            </w:r>
            <w:r w:rsidR="00187300" w:rsidRPr="00B3353D">
              <w:rPr>
                <w:rStyle w:val="Hyperlink"/>
                <w:rFonts w:cs="Times New Roman"/>
                <w:noProof/>
              </w:rPr>
              <w:t>Spannungsteiler</w:t>
            </w:r>
            <w:r w:rsidR="00187300">
              <w:rPr>
                <w:noProof/>
                <w:webHidden/>
              </w:rPr>
              <w:tab/>
            </w:r>
            <w:r w:rsidR="00187300">
              <w:rPr>
                <w:noProof/>
                <w:webHidden/>
              </w:rPr>
              <w:fldChar w:fldCharType="begin"/>
            </w:r>
            <w:r w:rsidR="00187300">
              <w:rPr>
                <w:noProof/>
                <w:webHidden/>
              </w:rPr>
              <w:instrText xml:space="preserve"> PAGEREF _Toc68186610 \h </w:instrText>
            </w:r>
            <w:r w:rsidR="00187300">
              <w:rPr>
                <w:noProof/>
                <w:webHidden/>
              </w:rPr>
            </w:r>
            <w:r w:rsidR="00187300">
              <w:rPr>
                <w:noProof/>
                <w:webHidden/>
              </w:rPr>
              <w:fldChar w:fldCharType="separate"/>
            </w:r>
            <w:r w:rsidR="00187300">
              <w:rPr>
                <w:noProof/>
                <w:webHidden/>
              </w:rPr>
              <w:t>72</w:t>
            </w:r>
            <w:r w:rsidR="00187300">
              <w:rPr>
                <w:noProof/>
                <w:webHidden/>
              </w:rPr>
              <w:fldChar w:fldCharType="end"/>
            </w:r>
          </w:hyperlink>
        </w:p>
        <w:p w14:paraId="5DE92289" w14:textId="1B658721" w:rsidR="00187300" w:rsidRDefault="00E729F5">
          <w:pPr>
            <w:pStyle w:val="Verzeichnis5"/>
            <w:tabs>
              <w:tab w:val="left" w:pos="1880"/>
              <w:tab w:val="right" w:leader="dot" w:pos="9062"/>
            </w:tabs>
            <w:rPr>
              <w:noProof/>
            </w:rPr>
          </w:pPr>
          <w:hyperlink w:anchor="_Toc68186611" w:history="1">
            <w:r w:rsidR="00187300" w:rsidRPr="00B3353D">
              <w:rPr>
                <w:rStyle w:val="Hyperlink"/>
                <w:rFonts w:cs="Times New Roman"/>
                <w:noProof/>
              </w:rPr>
              <w:t>4.3.2.6.2</w:t>
            </w:r>
            <w:r w:rsidR="00187300">
              <w:rPr>
                <w:noProof/>
              </w:rPr>
              <w:tab/>
            </w:r>
            <w:r w:rsidR="00187300" w:rsidRPr="00B3353D">
              <w:rPr>
                <w:rStyle w:val="Hyperlink"/>
                <w:rFonts w:cs="Times New Roman"/>
                <w:noProof/>
              </w:rPr>
              <w:t>Spule</w:t>
            </w:r>
            <w:r w:rsidR="00187300">
              <w:rPr>
                <w:noProof/>
                <w:webHidden/>
              </w:rPr>
              <w:tab/>
            </w:r>
            <w:r w:rsidR="00187300">
              <w:rPr>
                <w:noProof/>
                <w:webHidden/>
              </w:rPr>
              <w:fldChar w:fldCharType="begin"/>
            </w:r>
            <w:r w:rsidR="00187300">
              <w:rPr>
                <w:noProof/>
                <w:webHidden/>
              </w:rPr>
              <w:instrText xml:space="preserve"> PAGEREF _Toc68186611 \h </w:instrText>
            </w:r>
            <w:r w:rsidR="00187300">
              <w:rPr>
                <w:noProof/>
                <w:webHidden/>
              </w:rPr>
            </w:r>
            <w:r w:rsidR="00187300">
              <w:rPr>
                <w:noProof/>
                <w:webHidden/>
              </w:rPr>
              <w:fldChar w:fldCharType="separate"/>
            </w:r>
            <w:r w:rsidR="00187300">
              <w:rPr>
                <w:noProof/>
                <w:webHidden/>
              </w:rPr>
              <w:t>73</w:t>
            </w:r>
            <w:r w:rsidR="00187300">
              <w:rPr>
                <w:noProof/>
                <w:webHidden/>
              </w:rPr>
              <w:fldChar w:fldCharType="end"/>
            </w:r>
          </w:hyperlink>
        </w:p>
        <w:p w14:paraId="53DED4A2" w14:textId="0C01FC4D" w:rsidR="00187300" w:rsidRDefault="00E729F5">
          <w:pPr>
            <w:pStyle w:val="Verzeichnis4"/>
            <w:tabs>
              <w:tab w:val="left" w:pos="1540"/>
              <w:tab w:val="right" w:leader="dot" w:pos="9062"/>
            </w:tabs>
            <w:rPr>
              <w:noProof/>
            </w:rPr>
          </w:pPr>
          <w:hyperlink w:anchor="_Toc68186612" w:history="1">
            <w:r w:rsidR="00187300" w:rsidRPr="00B3353D">
              <w:rPr>
                <w:rStyle w:val="Hyperlink"/>
                <w:rFonts w:cs="Times New Roman"/>
                <w:noProof/>
              </w:rPr>
              <w:t>4.3.2.7</w:t>
            </w:r>
            <w:r w:rsidR="00187300">
              <w:rPr>
                <w:noProof/>
              </w:rPr>
              <w:tab/>
            </w:r>
            <w:r w:rsidR="00187300" w:rsidRPr="00B3353D">
              <w:rPr>
                <w:rStyle w:val="Hyperlink"/>
                <w:rFonts w:cs="Times New Roman"/>
                <w:noProof/>
              </w:rPr>
              <w:t>Bauteilwahl</w:t>
            </w:r>
            <w:r w:rsidR="00187300">
              <w:rPr>
                <w:noProof/>
                <w:webHidden/>
              </w:rPr>
              <w:tab/>
            </w:r>
            <w:r w:rsidR="00187300">
              <w:rPr>
                <w:noProof/>
                <w:webHidden/>
              </w:rPr>
              <w:fldChar w:fldCharType="begin"/>
            </w:r>
            <w:r w:rsidR="00187300">
              <w:rPr>
                <w:noProof/>
                <w:webHidden/>
              </w:rPr>
              <w:instrText xml:space="preserve"> PAGEREF _Toc68186612 \h </w:instrText>
            </w:r>
            <w:r w:rsidR="00187300">
              <w:rPr>
                <w:noProof/>
                <w:webHidden/>
              </w:rPr>
            </w:r>
            <w:r w:rsidR="00187300">
              <w:rPr>
                <w:noProof/>
                <w:webHidden/>
              </w:rPr>
              <w:fldChar w:fldCharType="separate"/>
            </w:r>
            <w:r w:rsidR="00187300">
              <w:rPr>
                <w:noProof/>
                <w:webHidden/>
              </w:rPr>
              <w:t>73</w:t>
            </w:r>
            <w:r w:rsidR="00187300">
              <w:rPr>
                <w:noProof/>
                <w:webHidden/>
              </w:rPr>
              <w:fldChar w:fldCharType="end"/>
            </w:r>
          </w:hyperlink>
        </w:p>
        <w:p w14:paraId="26903627" w14:textId="23D1E5BA"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13" w:history="1">
            <w:r w:rsidR="00187300" w:rsidRPr="00B3353D">
              <w:rPr>
                <w:rStyle w:val="Hyperlink"/>
                <w:noProof/>
              </w:rPr>
              <w:t>4.3.3</w:t>
            </w:r>
            <w:r w:rsidR="00187300">
              <w:rPr>
                <w:rFonts w:asciiTheme="minorHAnsi" w:eastAsiaTheme="minorEastAsia" w:hAnsiTheme="minorHAnsi"/>
                <w:noProof/>
                <w:sz w:val="22"/>
                <w:lang w:eastAsia="de-AT"/>
              </w:rPr>
              <w:tab/>
            </w:r>
            <w:r w:rsidR="00187300" w:rsidRPr="00B3353D">
              <w:rPr>
                <w:rStyle w:val="Hyperlink"/>
                <w:noProof/>
              </w:rPr>
              <w:t>Debugging</w:t>
            </w:r>
            <w:r w:rsidR="00187300">
              <w:rPr>
                <w:noProof/>
                <w:webHidden/>
              </w:rPr>
              <w:tab/>
            </w:r>
            <w:r w:rsidR="00187300">
              <w:rPr>
                <w:noProof/>
                <w:webHidden/>
              </w:rPr>
              <w:fldChar w:fldCharType="begin"/>
            </w:r>
            <w:r w:rsidR="00187300">
              <w:rPr>
                <w:noProof/>
                <w:webHidden/>
              </w:rPr>
              <w:instrText xml:space="preserve"> PAGEREF _Toc68186613 \h </w:instrText>
            </w:r>
            <w:r w:rsidR="00187300">
              <w:rPr>
                <w:noProof/>
                <w:webHidden/>
              </w:rPr>
            </w:r>
            <w:r w:rsidR="00187300">
              <w:rPr>
                <w:noProof/>
                <w:webHidden/>
              </w:rPr>
              <w:fldChar w:fldCharType="separate"/>
            </w:r>
            <w:r w:rsidR="00187300">
              <w:rPr>
                <w:noProof/>
                <w:webHidden/>
              </w:rPr>
              <w:t>74</w:t>
            </w:r>
            <w:r w:rsidR="00187300">
              <w:rPr>
                <w:noProof/>
                <w:webHidden/>
              </w:rPr>
              <w:fldChar w:fldCharType="end"/>
            </w:r>
          </w:hyperlink>
        </w:p>
        <w:p w14:paraId="057A2DD8" w14:textId="3CC7D109"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14" w:history="1">
            <w:r w:rsidR="00187300" w:rsidRPr="00B3353D">
              <w:rPr>
                <w:rStyle w:val="Hyperlink"/>
                <w:rFonts w:cs="Times New Roman"/>
                <w:noProof/>
              </w:rPr>
              <w:t>4.3.4</w:t>
            </w:r>
            <w:r w:rsidR="00187300">
              <w:rPr>
                <w:rFonts w:asciiTheme="minorHAnsi" w:eastAsiaTheme="minorEastAsia" w:hAnsiTheme="minorHAnsi"/>
                <w:noProof/>
                <w:sz w:val="22"/>
                <w:lang w:eastAsia="de-AT"/>
              </w:rPr>
              <w:tab/>
            </w:r>
            <w:r w:rsidR="00187300" w:rsidRPr="00B3353D">
              <w:rPr>
                <w:rStyle w:val="Hyperlink"/>
                <w:rFonts w:cs="Times New Roman"/>
                <w:noProof/>
              </w:rPr>
              <w:t>Bauteilliste</w:t>
            </w:r>
            <w:r w:rsidR="00187300">
              <w:rPr>
                <w:noProof/>
                <w:webHidden/>
              </w:rPr>
              <w:tab/>
            </w:r>
            <w:r w:rsidR="00187300">
              <w:rPr>
                <w:noProof/>
                <w:webHidden/>
              </w:rPr>
              <w:fldChar w:fldCharType="begin"/>
            </w:r>
            <w:r w:rsidR="00187300">
              <w:rPr>
                <w:noProof/>
                <w:webHidden/>
              </w:rPr>
              <w:instrText xml:space="preserve"> PAGEREF _Toc68186614 \h </w:instrText>
            </w:r>
            <w:r w:rsidR="00187300">
              <w:rPr>
                <w:noProof/>
                <w:webHidden/>
              </w:rPr>
            </w:r>
            <w:r w:rsidR="00187300">
              <w:rPr>
                <w:noProof/>
                <w:webHidden/>
              </w:rPr>
              <w:fldChar w:fldCharType="separate"/>
            </w:r>
            <w:r w:rsidR="00187300">
              <w:rPr>
                <w:noProof/>
                <w:webHidden/>
              </w:rPr>
              <w:t>74</w:t>
            </w:r>
            <w:r w:rsidR="00187300">
              <w:rPr>
                <w:noProof/>
                <w:webHidden/>
              </w:rPr>
              <w:fldChar w:fldCharType="end"/>
            </w:r>
          </w:hyperlink>
        </w:p>
        <w:p w14:paraId="3B3D695F" w14:textId="6A7D631D"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15" w:history="1">
            <w:r w:rsidR="00187300" w:rsidRPr="00B3353D">
              <w:rPr>
                <w:rStyle w:val="Hyperlink"/>
                <w:rFonts w:cs="Times New Roman"/>
                <w:noProof/>
              </w:rPr>
              <w:t>4.3.5</w:t>
            </w:r>
            <w:r w:rsidR="00187300">
              <w:rPr>
                <w:rFonts w:asciiTheme="minorHAnsi" w:eastAsiaTheme="minorEastAsia" w:hAnsiTheme="minorHAnsi"/>
                <w:noProof/>
                <w:sz w:val="22"/>
                <w:lang w:eastAsia="de-AT"/>
              </w:rPr>
              <w:tab/>
            </w:r>
            <w:r w:rsidR="00187300" w:rsidRPr="00B3353D">
              <w:rPr>
                <w:rStyle w:val="Hyperlink"/>
                <w:rFonts w:cs="Times New Roman"/>
                <w:noProof/>
              </w:rPr>
              <w:t>Erstellen des PCB</w:t>
            </w:r>
            <w:r w:rsidR="00187300">
              <w:rPr>
                <w:noProof/>
                <w:webHidden/>
              </w:rPr>
              <w:tab/>
            </w:r>
            <w:r w:rsidR="00187300">
              <w:rPr>
                <w:noProof/>
                <w:webHidden/>
              </w:rPr>
              <w:fldChar w:fldCharType="begin"/>
            </w:r>
            <w:r w:rsidR="00187300">
              <w:rPr>
                <w:noProof/>
                <w:webHidden/>
              </w:rPr>
              <w:instrText xml:space="preserve"> PAGEREF _Toc68186615 \h </w:instrText>
            </w:r>
            <w:r w:rsidR="00187300">
              <w:rPr>
                <w:noProof/>
                <w:webHidden/>
              </w:rPr>
            </w:r>
            <w:r w:rsidR="00187300">
              <w:rPr>
                <w:noProof/>
                <w:webHidden/>
              </w:rPr>
              <w:fldChar w:fldCharType="separate"/>
            </w:r>
            <w:r w:rsidR="00187300">
              <w:rPr>
                <w:noProof/>
                <w:webHidden/>
              </w:rPr>
              <w:t>75</w:t>
            </w:r>
            <w:r w:rsidR="00187300">
              <w:rPr>
                <w:noProof/>
                <w:webHidden/>
              </w:rPr>
              <w:fldChar w:fldCharType="end"/>
            </w:r>
          </w:hyperlink>
        </w:p>
        <w:p w14:paraId="3E003A4D" w14:textId="3DC582B5" w:rsidR="00187300" w:rsidRDefault="00E729F5">
          <w:pPr>
            <w:pStyle w:val="Verzeichnis4"/>
            <w:tabs>
              <w:tab w:val="left" w:pos="1540"/>
              <w:tab w:val="right" w:leader="dot" w:pos="9062"/>
            </w:tabs>
            <w:rPr>
              <w:noProof/>
            </w:rPr>
          </w:pPr>
          <w:hyperlink w:anchor="_Toc68186616" w:history="1">
            <w:r w:rsidR="00187300" w:rsidRPr="00B3353D">
              <w:rPr>
                <w:rStyle w:val="Hyperlink"/>
                <w:rFonts w:cs="Times New Roman"/>
                <w:noProof/>
              </w:rPr>
              <w:t>4.3.5.1</w:t>
            </w:r>
            <w:r w:rsidR="00187300">
              <w:rPr>
                <w:noProof/>
              </w:rPr>
              <w:tab/>
            </w:r>
            <w:r w:rsidR="00187300" w:rsidRPr="00B3353D">
              <w:rPr>
                <w:rStyle w:val="Hyperlink"/>
                <w:rFonts w:cs="Times New Roman"/>
                <w:noProof/>
              </w:rPr>
              <w:t>3D- Ansicht Regler Platine</w:t>
            </w:r>
            <w:r w:rsidR="00187300">
              <w:rPr>
                <w:noProof/>
                <w:webHidden/>
              </w:rPr>
              <w:tab/>
            </w:r>
            <w:r w:rsidR="00187300">
              <w:rPr>
                <w:noProof/>
                <w:webHidden/>
              </w:rPr>
              <w:fldChar w:fldCharType="begin"/>
            </w:r>
            <w:r w:rsidR="00187300">
              <w:rPr>
                <w:noProof/>
                <w:webHidden/>
              </w:rPr>
              <w:instrText xml:space="preserve"> PAGEREF _Toc68186616 \h </w:instrText>
            </w:r>
            <w:r w:rsidR="00187300">
              <w:rPr>
                <w:noProof/>
                <w:webHidden/>
              </w:rPr>
            </w:r>
            <w:r w:rsidR="00187300">
              <w:rPr>
                <w:noProof/>
                <w:webHidden/>
              </w:rPr>
              <w:fldChar w:fldCharType="separate"/>
            </w:r>
            <w:r w:rsidR="00187300">
              <w:rPr>
                <w:noProof/>
                <w:webHidden/>
              </w:rPr>
              <w:t>75</w:t>
            </w:r>
            <w:r w:rsidR="00187300">
              <w:rPr>
                <w:noProof/>
                <w:webHidden/>
              </w:rPr>
              <w:fldChar w:fldCharType="end"/>
            </w:r>
          </w:hyperlink>
        </w:p>
        <w:p w14:paraId="29C97F2E" w14:textId="273475E1" w:rsidR="00187300" w:rsidRDefault="00E729F5">
          <w:pPr>
            <w:pStyle w:val="Verzeichnis4"/>
            <w:tabs>
              <w:tab w:val="left" w:pos="1540"/>
              <w:tab w:val="right" w:leader="dot" w:pos="9062"/>
            </w:tabs>
            <w:rPr>
              <w:noProof/>
            </w:rPr>
          </w:pPr>
          <w:hyperlink w:anchor="_Toc68186617" w:history="1">
            <w:r w:rsidR="00187300" w:rsidRPr="00B3353D">
              <w:rPr>
                <w:rStyle w:val="Hyperlink"/>
                <w:noProof/>
              </w:rPr>
              <w:t>4.3.5.2</w:t>
            </w:r>
            <w:r w:rsidR="00187300">
              <w:rPr>
                <w:noProof/>
              </w:rPr>
              <w:tab/>
            </w:r>
            <w:r w:rsidR="00187300" w:rsidRPr="00B3353D">
              <w:rPr>
                <w:rStyle w:val="Hyperlink"/>
                <w:noProof/>
              </w:rPr>
              <w:t>Regler</w:t>
            </w:r>
            <w:r w:rsidR="00187300">
              <w:rPr>
                <w:noProof/>
                <w:webHidden/>
              </w:rPr>
              <w:tab/>
            </w:r>
            <w:r w:rsidR="00187300">
              <w:rPr>
                <w:noProof/>
                <w:webHidden/>
              </w:rPr>
              <w:fldChar w:fldCharType="begin"/>
            </w:r>
            <w:r w:rsidR="00187300">
              <w:rPr>
                <w:noProof/>
                <w:webHidden/>
              </w:rPr>
              <w:instrText xml:space="preserve"> PAGEREF _Toc68186617 \h </w:instrText>
            </w:r>
            <w:r w:rsidR="00187300">
              <w:rPr>
                <w:noProof/>
                <w:webHidden/>
              </w:rPr>
            </w:r>
            <w:r w:rsidR="00187300">
              <w:rPr>
                <w:noProof/>
                <w:webHidden/>
              </w:rPr>
              <w:fldChar w:fldCharType="separate"/>
            </w:r>
            <w:r w:rsidR="00187300">
              <w:rPr>
                <w:noProof/>
                <w:webHidden/>
              </w:rPr>
              <w:t>76</w:t>
            </w:r>
            <w:r w:rsidR="00187300">
              <w:rPr>
                <w:noProof/>
                <w:webHidden/>
              </w:rPr>
              <w:fldChar w:fldCharType="end"/>
            </w:r>
          </w:hyperlink>
        </w:p>
        <w:p w14:paraId="3220CE12" w14:textId="3B472E28"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18" w:history="1">
            <w:r w:rsidR="00187300" w:rsidRPr="00B3353D">
              <w:rPr>
                <w:rStyle w:val="Hyperlink"/>
                <w:rFonts w:cs="Times New Roman"/>
                <w:noProof/>
              </w:rPr>
              <w:t>4.4</w:t>
            </w:r>
            <w:r w:rsidR="00187300">
              <w:rPr>
                <w:rFonts w:asciiTheme="minorHAnsi" w:eastAsiaTheme="minorEastAsia" w:hAnsiTheme="minorHAnsi"/>
                <w:noProof/>
                <w:sz w:val="22"/>
                <w:lang w:eastAsia="de-AT"/>
              </w:rPr>
              <w:tab/>
            </w:r>
            <w:r w:rsidR="00187300" w:rsidRPr="00B3353D">
              <w:rPr>
                <w:rStyle w:val="Hyperlink"/>
                <w:rFonts w:cs="Times New Roman"/>
                <w:noProof/>
              </w:rPr>
              <w:t>Mainboard Platine</w:t>
            </w:r>
            <w:r w:rsidR="00187300">
              <w:rPr>
                <w:noProof/>
                <w:webHidden/>
              </w:rPr>
              <w:tab/>
            </w:r>
            <w:r w:rsidR="00187300">
              <w:rPr>
                <w:noProof/>
                <w:webHidden/>
              </w:rPr>
              <w:fldChar w:fldCharType="begin"/>
            </w:r>
            <w:r w:rsidR="00187300">
              <w:rPr>
                <w:noProof/>
                <w:webHidden/>
              </w:rPr>
              <w:instrText xml:space="preserve"> PAGEREF _Toc68186618 \h </w:instrText>
            </w:r>
            <w:r w:rsidR="00187300">
              <w:rPr>
                <w:noProof/>
                <w:webHidden/>
              </w:rPr>
            </w:r>
            <w:r w:rsidR="00187300">
              <w:rPr>
                <w:noProof/>
                <w:webHidden/>
              </w:rPr>
              <w:fldChar w:fldCharType="separate"/>
            </w:r>
            <w:r w:rsidR="00187300">
              <w:rPr>
                <w:noProof/>
                <w:webHidden/>
              </w:rPr>
              <w:t>77</w:t>
            </w:r>
            <w:r w:rsidR="00187300">
              <w:rPr>
                <w:noProof/>
                <w:webHidden/>
              </w:rPr>
              <w:fldChar w:fldCharType="end"/>
            </w:r>
          </w:hyperlink>
        </w:p>
        <w:p w14:paraId="2F8E5185" w14:textId="325E7A78"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19" w:history="1">
            <w:r w:rsidR="00187300" w:rsidRPr="00B3353D">
              <w:rPr>
                <w:rStyle w:val="Hyperlink"/>
                <w:rFonts w:cs="Times New Roman"/>
                <w:noProof/>
              </w:rPr>
              <w:t>4.4.1</w:t>
            </w:r>
            <w:r w:rsidR="00187300">
              <w:rPr>
                <w:rFonts w:asciiTheme="minorHAnsi" w:eastAsiaTheme="minorEastAsia" w:hAnsiTheme="minorHAnsi"/>
                <w:noProof/>
                <w:sz w:val="22"/>
                <w:lang w:eastAsia="de-AT"/>
              </w:rPr>
              <w:tab/>
            </w:r>
            <w:r w:rsidR="00187300" w:rsidRPr="00B3353D">
              <w:rPr>
                <w:rStyle w:val="Hyperlink"/>
                <w:rFonts w:cs="Times New Roman"/>
                <w:noProof/>
              </w:rPr>
              <w:t>Erstellen der KiCad Schaltung</w:t>
            </w:r>
            <w:r w:rsidR="00187300">
              <w:rPr>
                <w:noProof/>
                <w:webHidden/>
              </w:rPr>
              <w:tab/>
            </w:r>
            <w:r w:rsidR="00187300">
              <w:rPr>
                <w:noProof/>
                <w:webHidden/>
              </w:rPr>
              <w:fldChar w:fldCharType="begin"/>
            </w:r>
            <w:r w:rsidR="00187300">
              <w:rPr>
                <w:noProof/>
                <w:webHidden/>
              </w:rPr>
              <w:instrText xml:space="preserve"> PAGEREF _Toc68186619 \h </w:instrText>
            </w:r>
            <w:r w:rsidR="00187300">
              <w:rPr>
                <w:noProof/>
                <w:webHidden/>
              </w:rPr>
            </w:r>
            <w:r w:rsidR="00187300">
              <w:rPr>
                <w:noProof/>
                <w:webHidden/>
              </w:rPr>
              <w:fldChar w:fldCharType="separate"/>
            </w:r>
            <w:r w:rsidR="00187300">
              <w:rPr>
                <w:noProof/>
                <w:webHidden/>
              </w:rPr>
              <w:t>77</w:t>
            </w:r>
            <w:r w:rsidR="00187300">
              <w:rPr>
                <w:noProof/>
                <w:webHidden/>
              </w:rPr>
              <w:fldChar w:fldCharType="end"/>
            </w:r>
          </w:hyperlink>
        </w:p>
        <w:p w14:paraId="01DA3203" w14:textId="0B878DBF"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20" w:history="1">
            <w:r w:rsidR="00187300" w:rsidRPr="00B3353D">
              <w:rPr>
                <w:rStyle w:val="Hyperlink"/>
                <w:rFonts w:cs="Times New Roman"/>
                <w:noProof/>
              </w:rPr>
              <w:t>4.4.2</w:t>
            </w:r>
            <w:r w:rsidR="00187300">
              <w:rPr>
                <w:rFonts w:asciiTheme="minorHAnsi" w:eastAsiaTheme="minorEastAsia" w:hAnsiTheme="minorHAnsi"/>
                <w:noProof/>
                <w:sz w:val="22"/>
                <w:lang w:eastAsia="de-AT"/>
              </w:rPr>
              <w:tab/>
            </w:r>
            <w:r w:rsidR="00187300" w:rsidRPr="00B3353D">
              <w:rPr>
                <w:rStyle w:val="Hyperlink"/>
                <w:rFonts w:cs="Times New Roman"/>
                <w:noProof/>
              </w:rPr>
              <w:t>Schaltungserklärung</w:t>
            </w:r>
            <w:r w:rsidR="00187300">
              <w:rPr>
                <w:noProof/>
                <w:webHidden/>
              </w:rPr>
              <w:tab/>
            </w:r>
            <w:r w:rsidR="00187300">
              <w:rPr>
                <w:noProof/>
                <w:webHidden/>
              </w:rPr>
              <w:fldChar w:fldCharType="begin"/>
            </w:r>
            <w:r w:rsidR="00187300">
              <w:rPr>
                <w:noProof/>
                <w:webHidden/>
              </w:rPr>
              <w:instrText xml:space="preserve"> PAGEREF _Toc68186620 \h </w:instrText>
            </w:r>
            <w:r w:rsidR="00187300">
              <w:rPr>
                <w:noProof/>
                <w:webHidden/>
              </w:rPr>
            </w:r>
            <w:r w:rsidR="00187300">
              <w:rPr>
                <w:noProof/>
                <w:webHidden/>
              </w:rPr>
              <w:fldChar w:fldCharType="separate"/>
            </w:r>
            <w:r w:rsidR="00187300">
              <w:rPr>
                <w:noProof/>
                <w:webHidden/>
              </w:rPr>
              <w:t>77</w:t>
            </w:r>
            <w:r w:rsidR="00187300">
              <w:rPr>
                <w:noProof/>
                <w:webHidden/>
              </w:rPr>
              <w:fldChar w:fldCharType="end"/>
            </w:r>
          </w:hyperlink>
        </w:p>
        <w:p w14:paraId="2ABD56A3" w14:textId="6C329247" w:rsidR="00187300" w:rsidRDefault="00E729F5">
          <w:pPr>
            <w:pStyle w:val="Verzeichnis4"/>
            <w:tabs>
              <w:tab w:val="left" w:pos="1540"/>
              <w:tab w:val="right" w:leader="dot" w:pos="9062"/>
            </w:tabs>
            <w:rPr>
              <w:noProof/>
            </w:rPr>
          </w:pPr>
          <w:hyperlink w:anchor="_Toc68186621" w:history="1">
            <w:r w:rsidR="00187300" w:rsidRPr="00B3353D">
              <w:rPr>
                <w:rStyle w:val="Hyperlink"/>
                <w:rFonts w:cs="Times New Roman"/>
                <w:noProof/>
              </w:rPr>
              <w:t>4.4.2.1</w:t>
            </w:r>
            <w:r w:rsidR="00187300">
              <w:rPr>
                <w:noProof/>
              </w:rPr>
              <w:tab/>
            </w:r>
            <w:r w:rsidR="00187300" w:rsidRPr="00B3353D">
              <w:rPr>
                <w:rStyle w:val="Hyperlink"/>
                <w:rFonts w:cs="Times New Roman"/>
                <w:noProof/>
              </w:rPr>
              <w:t>Versorgung</w:t>
            </w:r>
            <w:r w:rsidR="00187300">
              <w:rPr>
                <w:noProof/>
                <w:webHidden/>
              </w:rPr>
              <w:tab/>
            </w:r>
            <w:r w:rsidR="00187300">
              <w:rPr>
                <w:noProof/>
                <w:webHidden/>
              </w:rPr>
              <w:fldChar w:fldCharType="begin"/>
            </w:r>
            <w:r w:rsidR="00187300">
              <w:rPr>
                <w:noProof/>
                <w:webHidden/>
              </w:rPr>
              <w:instrText xml:space="preserve"> PAGEREF _Toc68186621 \h </w:instrText>
            </w:r>
            <w:r w:rsidR="00187300">
              <w:rPr>
                <w:noProof/>
                <w:webHidden/>
              </w:rPr>
            </w:r>
            <w:r w:rsidR="00187300">
              <w:rPr>
                <w:noProof/>
                <w:webHidden/>
              </w:rPr>
              <w:fldChar w:fldCharType="separate"/>
            </w:r>
            <w:r w:rsidR="00187300">
              <w:rPr>
                <w:noProof/>
                <w:webHidden/>
              </w:rPr>
              <w:t>78</w:t>
            </w:r>
            <w:r w:rsidR="00187300">
              <w:rPr>
                <w:noProof/>
                <w:webHidden/>
              </w:rPr>
              <w:fldChar w:fldCharType="end"/>
            </w:r>
          </w:hyperlink>
        </w:p>
        <w:p w14:paraId="3CB171E0" w14:textId="79BE12F2" w:rsidR="00187300" w:rsidRDefault="00E729F5">
          <w:pPr>
            <w:pStyle w:val="Verzeichnis4"/>
            <w:tabs>
              <w:tab w:val="left" w:pos="1540"/>
              <w:tab w:val="right" w:leader="dot" w:pos="9062"/>
            </w:tabs>
            <w:rPr>
              <w:noProof/>
            </w:rPr>
          </w:pPr>
          <w:hyperlink w:anchor="_Toc68186622" w:history="1">
            <w:r w:rsidR="00187300" w:rsidRPr="00B3353D">
              <w:rPr>
                <w:rStyle w:val="Hyperlink"/>
                <w:rFonts w:cs="Times New Roman"/>
                <w:noProof/>
              </w:rPr>
              <w:t>4.4.2.2</w:t>
            </w:r>
            <w:r w:rsidR="00187300">
              <w:rPr>
                <w:noProof/>
              </w:rPr>
              <w:tab/>
            </w:r>
            <w:r w:rsidR="00187300" w:rsidRPr="00B3353D">
              <w:rPr>
                <w:rStyle w:val="Hyperlink"/>
                <w:rFonts w:cs="Times New Roman"/>
                <w:noProof/>
              </w:rPr>
              <w:t>Clock</w:t>
            </w:r>
            <w:r w:rsidR="00187300">
              <w:rPr>
                <w:noProof/>
                <w:webHidden/>
              </w:rPr>
              <w:tab/>
            </w:r>
            <w:r w:rsidR="00187300">
              <w:rPr>
                <w:noProof/>
                <w:webHidden/>
              </w:rPr>
              <w:fldChar w:fldCharType="begin"/>
            </w:r>
            <w:r w:rsidR="00187300">
              <w:rPr>
                <w:noProof/>
                <w:webHidden/>
              </w:rPr>
              <w:instrText xml:space="preserve"> PAGEREF _Toc68186622 \h </w:instrText>
            </w:r>
            <w:r w:rsidR="00187300">
              <w:rPr>
                <w:noProof/>
                <w:webHidden/>
              </w:rPr>
            </w:r>
            <w:r w:rsidR="00187300">
              <w:rPr>
                <w:noProof/>
                <w:webHidden/>
              </w:rPr>
              <w:fldChar w:fldCharType="separate"/>
            </w:r>
            <w:r w:rsidR="00187300">
              <w:rPr>
                <w:noProof/>
                <w:webHidden/>
              </w:rPr>
              <w:t>79</w:t>
            </w:r>
            <w:r w:rsidR="00187300">
              <w:rPr>
                <w:noProof/>
                <w:webHidden/>
              </w:rPr>
              <w:fldChar w:fldCharType="end"/>
            </w:r>
          </w:hyperlink>
        </w:p>
        <w:p w14:paraId="7E6A73DD" w14:textId="7B11AF7D" w:rsidR="00187300" w:rsidRDefault="00E729F5">
          <w:pPr>
            <w:pStyle w:val="Verzeichnis4"/>
            <w:tabs>
              <w:tab w:val="left" w:pos="1540"/>
              <w:tab w:val="right" w:leader="dot" w:pos="9062"/>
            </w:tabs>
            <w:rPr>
              <w:noProof/>
            </w:rPr>
          </w:pPr>
          <w:hyperlink w:anchor="_Toc68186623" w:history="1">
            <w:r w:rsidR="00187300" w:rsidRPr="00B3353D">
              <w:rPr>
                <w:rStyle w:val="Hyperlink"/>
                <w:rFonts w:cs="Times New Roman"/>
                <w:noProof/>
              </w:rPr>
              <w:t>4.4.2.3</w:t>
            </w:r>
            <w:r w:rsidR="00187300">
              <w:rPr>
                <w:noProof/>
              </w:rPr>
              <w:tab/>
            </w:r>
            <w:r w:rsidR="00187300" w:rsidRPr="00B3353D">
              <w:rPr>
                <w:rStyle w:val="Hyperlink"/>
                <w:rFonts w:cs="Times New Roman"/>
                <w:noProof/>
              </w:rPr>
              <w:t>Kommunikation zum µController</w:t>
            </w:r>
            <w:r w:rsidR="00187300">
              <w:rPr>
                <w:noProof/>
                <w:webHidden/>
              </w:rPr>
              <w:tab/>
            </w:r>
            <w:r w:rsidR="00187300">
              <w:rPr>
                <w:noProof/>
                <w:webHidden/>
              </w:rPr>
              <w:fldChar w:fldCharType="begin"/>
            </w:r>
            <w:r w:rsidR="00187300">
              <w:rPr>
                <w:noProof/>
                <w:webHidden/>
              </w:rPr>
              <w:instrText xml:space="preserve"> PAGEREF _Toc68186623 \h </w:instrText>
            </w:r>
            <w:r w:rsidR="00187300">
              <w:rPr>
                <w:noProof/>
                <w:webHidden/>
              </w:rPr>
            </w:r>
            <w:r w:rsidR="00187300">
              <w:rPr>
                <w:noProof/>
                <w:webHidden/>
              </w:rPr>
              <w:fldChar w:fldCharType="separate"/>
            </w:r>
            <w:r w:rsidR="00187300">
              <w:rPr>
                <w:noProof/>
                <w:webHidden/>
              </w:rPr>
              <w:t>79</w:t>
            </w:r>
            <w:r w:rsidR="00187300">
              <w:rPr>
                <w:noProof/>
                <w:webHidden/>
              </w:rPr>
              <w:fldChar w:fldCharType="end"/>
            </w:r>
          </w:hyperlink>
        </w:p>
        <w:p w14:paraId="54EBEF27" w14:textId="21F6E398" w:rsidR="00187300" w:rsidRDefault="00E729F5">
          <w:pPr>
            <w:pStyle w:val="Verzeichnis4"/>
            <w:tabs>
              <w:tab w:val="left" w:pos="1540"/>
              <w:tab w:val="right" w:leader="dot" w:pos="9062"/>
            </w:tabs>
            <w:rPr>
              <w:noProof/>
            </w:rPr>
          </w:pPr>
          <w:hyperlink w:anchor="_Toc68186624" w:history="1">
            <w:r w:rsidR="00187300" w:rsidRPr="00B3353D">
              <w:rPr>
                <w:rStyle w:val="Hyperlink"/>
                <w:rFonts w:cs="Times New Roman"/>
                <w:noProof/>
              </w:rPr>
              <w:t>4.4.2.4</w:t>
            </w:r>
            <w:r w:rsidR="00187300">
              <w:rPr>
                <w:noProof/>
              </w:rPr>
              <w:tab/>
            </w:r>
            <w:r w:rsidR="00187300" w:rsidRPr="00B3353D">
              <w:rPr>
                <w:rStyle w:val="Hyperlink"/>
                <w:rFonts w:cs="Times New Roman"/>
                <w:noProof/>
              </w:rPr>
              <w:t>Kommunikation zu den Peripherals</w:t>
            </w:r>
            <w:r w:rsidR="00187300">
              <w:rPr>
                <w:noProof/>
                <w:webHidden/>
              </w:rPr>
              <w:tab/>
            </w:r>
            <w:r w:rsidR="00187300">
              <w:rPr>
                <w:noProof/>
                <w:webHidden/>
              </w:rPr>
              <w:fldChar w:fldCharType="begin"/>
            </w:r>
            <w:r w:rsidR="00187300">
              <w:rPr>
                <w:noProof/>
                <w:webHidden/>
              </w:rPr>
              <w:instrText xml:space="preserve"> PAGEREF _Toc68186624 \h </w:instrText>
            </w:r>
            <w:r w:rsidR="00187300">
              <w:rPr>
                <w:noProof/>
                <w:webHidden/>
              </w:rPr>
            </w:r>
            <w:r w:rsidR="00187300">
              <w:rPr>
                <w:noProof/>
                <w:webHidden/>
              </w:rPr>
              <w:fldChar w:fldCharType="separate"/>
            </w:r>
            <w:r w:rsidR="00187300">
              <w:rPr>
                <w:noProof/>
                <w:webHidden/>
              </w:rPr>
              <w:t>80</w:t>
            </w:r>
            <w:r w:rsidR="00187300">
              <w:rPr>
                <w:noProof/>
                <w:webHidden/>
              </w:rPr>
              <w:fldChar w:fldCharType="end"/>
            </w:r>
          </w:hyperlink>
        </w:p>
        <w:p w14:paraId="7A428D65" w14:textId="7C00709C"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25" w:history="1">
            <w:r w:rsidR="00187300" w:rsidRPr="00B3353D">
              <w:rPr>
                <w:rStyle w:val="Hyperlink"/>
                <w:rFonts w:cs="Times New Roman"/>
                <w:noProof/>
              </w:rPr>
              <w:t>4.4.3</w:t>
            </w:r>
            <w:r w:rsidR="00187300">
              <w:rPr>
                <w:rFonts w:asciiTheme="minorHAnsi" w:eastAsiaTheme="minorEastAsia" w:hAnsiTheme="minorHAnsi"/>
                <w:noProof/>
                <w:sz w:val="22"/>
                <w:lang w:eastAsia="de-AT"/>
              </w:rPr>
              <w:tab/>
            </w:r>
            <w:r w:rsidR="00187300" w:rsidRPr="00B3353D">
              <w:rPr>
                <w:rStyle w:val="Hyperlink"/>
                <w:rFonts w:cs="Times New Roman"/>
                <w:noProof/>
              </w:rPr>
              <w:t>Bauteilwahl</w:t>
            </w:r>
            <w:r w:rsidR="00187300">
              <w:rPr>
                <w:noProof/>
                <w:webHidden/>
              </w:rPr>
              <w:tab/>
            </w:r>
            <w:r w:rsidR="00187300">
              <w:rPr>
                <w:noProof/>
                <w:webHidden/>
              </w:rPr>
              <w:fldChar w:fldCharType="begin"/>
            </w:r>
            <w:r w:rsidR="00187300">
              <w:rPr>
                <w:noProof/>
                <w:webHidden/>
              </w:rPr>
              <w:instrText xml:space="preserve"> PAGEREF _Toc68186625 \h </w:instrText>
            </w:r>
            <w:r w:rsidR="00187300">
              <w:rPr>
                <w:noProof/>
                <w:webHidden/>
              </w:rPr>
            </w:r>
            <w:r w:rsidR="00187300">
              <w:rPr>
                <w:noProof/>
                <w:webHidden/>
              </w:rPr>
              <w:fldChar w:fldCharType="separate"/>
            </w:r>
            <w:r w:rsidR="00187300">
              <w:rPr>
                <w:noProof/>
                <w:webHidden/>
              </w:rPr>
              <w:t>81</w:t>
            </w:r>
            <w:r w:rsidR="00187300">
              <w:rPr>
                <w:noProof/>
                <w:webHidden/>
              </w:rPr>
              <w:fldChar w:fldCharType="end"/>
            </w:r>
          </w:hyperlink>
        </w:p>
        <w:p w14:paraId="663760E9" w14:textId="555A7A21"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26" w:history="1">
            <w:r w:rsidR="00187300" w:rsidRPr="00B3353D">
              <w:rPr>
                <w:rStyle w:val="Hyperlink"/>
                <w:noProof/>
              </w:rPr>
              <w:t>4.4.4</w:t>
            </w:r>
            <w:r w:rsidR="00187300">
              <w:rPr>
                <w:rFonts w:asciiTheme="minorHAnsi" w:eastAsiaTheme="minorEastAsia" w:hAnsiTheme="minorHAnsi"/>
                <w:noProof/>
                <w:sz w:val="22"/>
                <w:lang w:eastAsia="de-AT"/>
              </w:rPr>
              <w:tab/>
            </w:r>
            <w:r w:rsidR="00187300" w:rsidRPr="00B3353D">
              <w:rPr>
                <w:rStyle w:val="Hyperlink"/>
                <w:noProof/>
              </w:rPr>
              <w:t>Debugging</w:t>
            </w:r>
            <w:r w:rsidR="00187300">
              <w:rPr>
                <w:noProof/>
                <w:webHidden/>
              </w:rPr>
              <w:tab/>
            </w:r>
            <w:r w:rsidR="00187300">
              <w:rPr>
                <w:noProof/>
                <w:webHidden/>
              </w:rPr>
              <w:fldChar w:fldCharType="begin"/>
            </w:r>
            <w:r w:rsidR="00187300">
              <w:rPr>
                <w:noProof/>
                <w:webHidden/>
              </w:rPr>
              <w:instrText xml:space="preserve"> PAGEREF _Toc68186626 \h </w:instrText>
            </w:r>
            <w:r w:rsidR="00187300">
              <w:rPr>
                <w:noProof/>
                <w:webHidden/>
              </w:rPr>
            </w:r>
            <w:r w:rsidR="00187300">
              <w:rPr>
                <w:noProof/>
                <w:webHidden/>
              </w:rPr>
              <w:fldChar w:fldCharType="separate"/>
            </w:r>
            <w:r w:rsidR="00187300">
              <w:rPr>
                <w:noProof/>
                <w:webHidden/>
              </w:rPr>
              <w:t>82</w:t>
            </w:r>
            <w:r w:rsidR="00187300">
              <w:rPr>
                <w:noProof/>
                <w:webHidden/>
              </w:rPr>
              <w:fldChar w:fldCharType="end"/>
            </w:r>
          </w:hyperlink>
        </w:p>
        <w:p w14:paraId="758DC958" w14:textId="3055538C"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27" w:history="1">
            <w:r w:rsidR="00187300" w:rsidRPr="00B3353D">
              <w:rPr>
                <w:rStyle w:val="Hyperlink"/>
                <w:rFonts w:cs="Times New Roman"/>
                <w:noProof/>
              </w:rPr>
              <w:t>4.4.5</w:t>
            </w:r>
            <w:r w:rsidR="00187300">
              <w:rPr>
                <w:rFonts w:asciiTheme="minorHAnsi" w:eastAsiaTheme="minorEastAsia" w:hAnsiTheme="minorHAnsi"/>
                <w:noProof/>
                <w:sz w:val="22"/>
                <w:lang w:eastAsia="de-AT"/>
              </w:rPr>
              <w:tab/>
            </w:r>
            <w:r w:rsidR="00187300" w:rsidRPr="00B3353D">
              <w:rPr>
                <w:rStyle w:val="Hyperlink"/>
                <w:rFonts w:cs="Times New Roman"/>
                <w:noProof/>
              </w:rPr>
              <w:t>Erstellen der Bauteilliste</w:t>
            </w:r>
            <w:r w:rsidR="00187300">
              <w:rPr>
                <w:noProof/>
                <w:webHidden/>
              </w:rPr>
              <w:tab/>
            </w:r>
            <w:r w:rsidR="00187300">
              <w:rPr>
                <w:noProof/>
                <w:webHidden/>
              </w:rPr>
              <w:fldChar w:fldCharType="begin"/>
            </w:r>
            <w:r w:rsidR="00187300">
              <w:rPr>
                <w:noProof/>
                <w:webHidden/>
              </w:rPr>
              <w:instrText xml:space="preserve"> PAGEREF _Toc68186627 \h </w:instrText>
            </w:r>
            <w:r w:rsidR="00187300">
              <w:rPr>
                <w:noProof/>
                <w:webHidden/>
              </w:rPr>
            </w:r>
            <w:r w:rsidR="00187300">
              <w:rPr>
                <w:noProof/>
                <w:webHidden/>
              </w:rPr>
              <w:fldChar w:fldCharType="separate"/>
            </w:r>
            <w:r w:rsidR="00187300">
              <w:rPr>
                <w:noProof/>
                <w:webHidden/>
              </w:rPr>
              <w:t>83</w:t>
            </w:r>
            <w:r w:rsidR="00187300">
              <w:rPr>
                <w:noProof/>
                <w:webHidden/>
              </w:rPr>
              <w:fldChar w:fldCharType="end"/>
            </w:r>
          </w:hyperlink>
        </w:p>
        <w:p w14:paraId="5B723B17" w14:textId="5613E488"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28" w:history="1">
            <w:r w:rsidR="00187300" w:rsidRPr="00B3353D">
              <w:rPr>
                <w:rStyle w:val="Hyperlink"/>
                <w:rFonts w:cs="Times New Roman"/>
                <w:noProof/>
              </w:rPr>
              <w:t>4.4.6</w:t>
            </w:r>
            <w:r w:rsidR="00187300">
              <w:rPr>
                <w:rFonts w:asciiTheme="minorHAnsi" w:eastAsiaTheme="minorEastAsia" w:hAnsiTheme="minorHAnsi"/>
                <w:noProof/>
                <w:sz w:val="22"/>
                <w:lang w:eastAsia="de-AT"/>
              </w:rPr>
              <w:tab/>
            </w:r>
            <w:r w:rsidR="00187300" w:rsidRPr="00B3353D">
              <w:rPr>
                <w:rStyle w:val="Hyperlink"/>
                <w:rFonts w:cs="Times New Roman"/>
                <w:noProof/>
              </w:rPr>
              <w:t>Erstellen des PCB</w:t>
            </w:r>
            <w:r w:rsidR="00187300">
              <w:rPr>
                <w:noProof/>
                <w:webHidden/>
              </w:rPr>
              <w:tab/>
            </w:r>
            <w:r w:rsidR="00187300">
              <w:rPr>
                <w:noProof/>
                <w:webHidden/>
              </w:rPr>
              <w:fldChar w:fldCharType="begin"/>
            </w:r>
            <w:r w:rsidR="00187300">
              <w:rPr>
                <w:noProof/>
                <w:webHidden/>
              </w:rPr>
              <w:instrText xml:space="preserve"> PAGEREF _Toc68186628 \h </w:instrText>
            </w:r>
            <w:r w:rsidR="00187300">
              <w:rPr>
                <w:noProof/>
                <w:webHidden/>
              </w:rPr>
            </w:r>
            <w:r w:rsidR="00187300">
              <w:rPr>
                <w:noProof/>
                <w:webHidden/>
              </w:rPr>
              <w:fldChar w:fldCharType="separate"/>
            </w:r>
            <w:r w:rsidR="00187300">
              <w:rPr>
                <w:noProof/>
                <w:webHidden/>
              </w:rPr>
              <w:t>84</w:t>
            </w:r>
            <w:r w:rsidR="00187300">
              <w:rPr>
                <w:noProof/>
                <w:webHidden/>
              </w:rPr>
              <w:fldChar w:fldCharType="end"/>
            </w:r>
          </w:hyperlink>
        </w:p>
        <w:p w14:paraId="4851C097" w14:textId="7FFE5009" w:rsidR="00187300" w:rsidRDefault="00E729F5">
          <w:pPr>
            <w:pStyle w:val="Verzeichnis4"/>
            <w:tabs>
              <w:tab w:val="left" w:pos="1540"/>
              <w:tab w:val="right" w:leader="dot" w:pos="9062"/>
            </w:tabs>
            <w:rPr>
              <w:noProof/>
            </w:rPr>
          </w:pPr>
          <w:hyperlink w:anchor="_Toc68186629" w:history="1">
            <w:r w:rsidR="00187300" w:rsidRPr="00B3353D">
              <w:rPr>
                <w:rStyle w:val="Hyperlink"/>
                <w:rFonts w:cs="Times New Roman"/>
                <w:noProof/>
              </w:rPr>
              <w:t>4.4.6.1</w:t>
            </w:r>
            <w:r w:rsidR="00187300">
              <w:rPr>
                <w:noProof/>
              </w:rPr>
              <w:tab/>
            </w:r>
            <w:r w:rsidR="00187300" w:rsidRPr="00B3353D">
              <w:rPr>
                <w:rStyle w:val="Hyperlink"/>
                <w:rFonts w:cs="Times New Roman"/>
                <w:noProof/>
              </w:rPr>
              <w:t>3D Ansicht Mainboardplatine</w:t>
            </w:r>
            <w:r w:rsidR="00187300">
              <w:rPr>
                <w:noProof/>
                <w:webHidden/>
              </w:rPr>
              <w:tab/>
            </w:r>
            <w:r w:rsidR="00187300">
              <w:rPr>
                <w:noProof/>
                <w:webHidden/>
              </w:rPr>
              <w:fldChar w:fldCharType="begin"/>
            </w:r>
            <w:r w:rsidR="00187300">
              <w:rPr>
                <w:noProof/>
                <w:webHidden/>
              </w:rPr>
              <w:instrText xml:space="preserve"> PAGEREF _Toc68186629 \h </w:instrText>
            </w:r>
            <w:r w:rsidR="00187300">
              <w:rPr>
                <w:noProof/>
                <w:webHidden/>
              </w:rPr>
            </w:r>
            <w:r w:rsidR="00187300">
              <w:rPr>
                <w:noProof/>
                <w:webHidden/>
              </w:rPr>
              <w:fldChar w:fldCharType="separate"/>
            </w:r>
            <w:r w:rsidR="00187300">
              <w:rPr>
                <w:noProof/>
                <w:webHidden/>
              </w:rPr>
              <w:t>84</w:t>
            </w:r>
            <w:r w:rsidR="00187300">
              <w:rPr>
                <w:noProof/>
                <w:webHidden/>
              </w:rPr>
              <w:fldChar w:fldCharType="end"/>
            </w:r>
          </w:hyperlink>
        </w:p>
        <w:p w14:paraId="03563587" w14:textId="02237745"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30" w:history="1">
            <w:r w:rsidR="00187300" w:rsidRPr="00B3353D">
              <w:rPr>
                <w:rStyle w:val="Hyperlink"/>
                <w:noProof/>
              </w:rPr>
              <w:t>4.5</w:t>
            </w:r>
            <w:r w:rsidR="00187300">
              <w:rPr>
                <w:rFonts w:asciiTheme="minorHAnsi" w:eastAsiaTheme="minorEastAsia" w:hAnsiTheme="minorHAnsi"/>
                <w:noProof/>
                <w:sz w:val="22"/>
                <w:lang w:eastAsia="de-AT"/>
              </w:rPr>
              <w:tab/>
            </w:r>
            <w:r w:rsidR="00187300" w:rsidRPr="00B3353D">
              <w:rPr>
                <w:rStyle w:val="Hyperlink"/>
                <w:noProof/>
              </w:rPr>
              <w:t>Shield Platine</w:t>
            </w:r>
            <w:r w:rsidR="00187300">
              <w:rPr>
                <w:noProof/>
                <w:webHidden/>
              </w:rPr>
              <w:tab/>
            </w:r>
            <w:r w:rsidR="00187300">
              <w:rPr>
                <w:noProof/>
                <w:webHidden/>
              </w:rPr>
              <w:fldChar w:fldCharType="begin"/>
            </w:r>
            <w:r w:rsidR="00187300">
              <w:rPr>
                <w:noProof/>
                <w:webHidden/>
              </w:rPr>
              <w:instrText xml:space="preserve"> PAGEREF _Toc68186630 \h </w:instrText>
            </w:r>
            <w:r w:rsidR="00187300">
              <w:rPr>
                <w:noProof/>
                <w:webHidden/>
              </w:rPr>
            </w:r>
            <w:r w:rsidR="00187300">
              <w:rPr>
                <w:noProof/>
                <w:webHidden/>
              </w:rPr>
              <w:fldChar w:fldCharType="separate"/>
            </w:r>
            <w:r w:rsidR="00187300">
              <w:rPr>
                <w:noProof/>
                <w:webHidden/>
              </w:rPr>
              <w:t>85</w:t>
            </w:r>
            <w:r w:rsidR="00187300">
              <w:rPr>
                <w:noProof/>
                <w:webHidden/>
              </w:rPr>
              <w:fldChar w:fldCharType="end"/>
            </w:r>
          </w:hyperlink>
        </w:p>
        <w:p w14:paraId="1D503943" w14:textId="5ABE80BB"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31" w:history="1">
            <w:r w:rsidR="00187300" w:rsidRPr="00B3353D">
              <w:rPr>
                <w:rStyle w:val="Hyperlink"/>
                <w:noProof/>
              </w:rPr>
              <w:t>4.5.1</w:t>
            </w:r>
            <w:r w:rsidR="00187300">
              <w:rPr>
                <w:rFonts w:asciiTheme="minorHAnsi" w:eastAsiaTheme="minorEastAsia" w:hAnsiTheme="minorHAnsi"/>
                <w:noProof/>
                <w:sz w:val="22"/>
                <w:lang w:eastAsia="de-AT"/>
              </w:rPr>
              <w:tab/>
            </w:r>
            <w:r w:rsidR="00187300" w:rsidRPr="00B3353D">
              <w:rPr>
                <w:rStyle w:val="Hyperlink"/>
                <w:noProof/>
              </w:rPr>
              <w:t>Schaltung</w:t>
            </w:r>
            <w:r w:rsidR="00187300">
              <w:rPr>
                <w:noProof/>
                <w:webHidden/>
              </w:rPr>
              <w:tab/>
            </w:r>
            <w:r w:rsidR="00187300">
              <w:rPr>
                <w:noProof/>
                <w:webHidden/>
              </w:rPr>
              <w:fldChar w:fldCharType="begin"/>
            </w:r>
            <w:r w:rsidR="00187300">
              <w:rPr>
                <w:noProof/>
                <w:webHidden/>
              </w:rPr>
              <w:instrText xml:space="preserve"> PAGEREF _Toc68186631 \h </w:instrText>
            </w:r>
            <w:r w:rsidR="00187300">
              <w:rPr>
                <w:noProof/>
                <w:webHidden/>
              </w:rPr>
            </w:r>
            <w:r w:rsidR="00187300">
              <w:rPr>
                <w:noProof/>
                <w:webHidden/>
              </w:rPr>
              <w:fldChar w:fldCharType="separate"/>
            </w:r>
            <w:r w:rsidR="00187300">
              <w:rPr>
                <w:noProof/>
                <w:webHidden/>
              </w:rPr>
              <w:t>85</w:t>
            </w:r>
            <w:r w:rsidR="00187300">
              <w:rPr>
                <w:noProof/>
                <w:webHidden/>
              </w:rPr>
              <w:fldChar w:fldCharType="end"/>
            </w:r>
          </w:hyperlink>
        </w:p>
        <w:p w14:paraId="29B1822D" w14:textId="27313A99"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32" w:history="1">
            <w:r w:rsidR="00187300" w:rsidRPr="00B3353D">
              <w:rPr>
                <w:rStyle w:val="Hyperlink"/>
                <w:noProof/>
              </w:rPr>
              <w:t>4.5.2</w:t>
            </w:r>
            <w:r w:rsidR="00187300">
              <w:rPr>
                <w:rFonts w:asciiTheme="minorHAnsi" w:eastAsiaTheme="minorEastAsia" w:hAnsiTheme="minorHAnsi"/>
                <w:noProof/>
                <w:sz w:val="22"/>
                <w:lang w:eastAsia="de-AT"/>
              </w:rPr>
              <w:tab/>
            </w:r>
            <w:r w:rsidR="00187300" w:rsidRPr="00B3353D">
              <w:rPr>
                <w:rStyle w:val="Hyperlink"/>
                <w:noProof/>
              </w:rPr>
              <w:t>Schaltungserklärung</w:t>
            </w:r>
            <w:r w:rsidR="00187300">
              <w:rPr>
                <w:noProof/>
                <w:webHidden/>
              </w:rPr>
              <w:tab/>
            </w:r>
            <w:r w:rsidR="00187300">
              <w:rPr>
                <w:noProof/>
                <w:webHidden/>
              </w:rPr>
              <w:fldChar w:fldCharType="begin"/>
            </w:r>
            <w:r w:rsidR="00187300">
              <w:rPr>
                <w:noProof/>
                <w:webHidden/>
              </w:rPr>
              <w:instrText xml:space="preserve"> PAGEREF _Toc68186632 \h </w:instrText>
            </w:r>
            <w:r w:rsidR="00187300">
              <w:rPr>
                <w:noProof/>
                <w:webHidden/>
              </w:rPr>
            </w:r>
            <w:r w:rsidR="00187300">
              <w:rPr>
                <w:noProof/>
                <w:webHidden/>
              </w:rPr>
              <w:fldChar w:fldCharType="separate"/>
            </w:r>
            <w:r w:rsidR="00187300">
              <w:rPr>
                <w:noProof/>
                <w:webHidden/>
              </w:rPr>
              <w:t>85</w:t>
            </w:r>
            <w:r w:rsidR="00187300">
              <w:rPr>
                <w:noProof/>
                <w:webHidden/>
              </w:rPr>
              <w:fldChar w:fldCharType="end"/>
            </w:r>
          </w:hyperlink>
        </w:p>
        <w:p w14:paraId="19DBD317" w14:textId="4B1EE1AA"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33" w:history="1">
            <w:r w:rsidR="00187300" w:rsidRPr="00B3353D">
              <w:rPr>
                <w:rStyle w:val="Hyperlink"/>
                <w:noProof/>
              </w:rPr>
              <w:t>4.5.3</w:t>
            </w:r>
            <w:r w:rsidR="00187300">
              <w:rPr>
                <w:rFonts w:asciiTheme="minorHAnsi" w:eastAsiaTheme="minorEastAsia" w:hAnsiTheme="minorHAnsi"/>
                <w:noProof/>
                <w:sz w:val="22"/>
                <w:lang w:eastAsia="de-AT"/>
              </w:rPr>
              <w:tab/>
            </w:r>
            <w:r w:rsidR="00187300" w:rsidRPr="00B3353D">
              <w:rPr>
                <w:rStyle w:val="Hyperlink"/>
                <w:noProof/>
              </w:rPr>
              <w:t>PCB</w:t>
            </w:r>
            <w:r w:rsidR="00187300">
              <w:rPr>
                <w:noProof/>
                <w:webHidden/>
              </w:rPr>
              <w:tab/>
            </w:r>
            <w:r w:rsidR="00187300">
              <w:rPr>
                <w:noProof/>
                <w:webHidden/>
              </w:rPr>
              <w:fldChar w:fldCharType="begin"/>
            </w:r>
            <w:r w:rsidR="00187300">
              <w:rPr>
                <w:noProof/>
                <w:webHidden/>
              </w:rPr>
              <w:instrText xml:space="preserve"> PAGEREF _Toc68186633 \h </w:instrText>
            </w:r>
            <w:r w:rsidR="00187300">
              <w:rPr>
                <w:noProof/>
                <w:webHidden/>
              </w:rPr>
            </w:r>
            <w:r w:rsidR="00187300">
              <w:rPr>
                <w:noProof/>
                <w:webHidden/>
              </w:rPr>
              <w:fldChar w:fldCharType="separate"/>
            </w:r>
            <w:r w:rsidR="00187300">
              <w:rPr>
                <w:noProof/>
                <w:webHidden/>
              </w:rPr>
              <w:t>86</w:t>
            </w:r>
            <w:r w:rsidR="00187300">
              <w:rPr>
                <w:noProof/>
                <w:webHidden/>
              </w:rPr>
              <w:fldChar w:fldCharType="end"/>
            </w:r>
          </w:hyperlink>
        </w:p>
        <w:p w14:paraId="213DCB8F" w14:textId="27C30DBB"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34" w:history="1">
            <w:r w:rsidR="00187300" w:rsidRPr="00B3353D">
              <w:rPr>
                <w:rStyle w:val="Hyperlink"/>
                <w:noProof/>
              </w:rPr>
              <w:t>4.5.4</w:t>
            </w:r>
            <w:r w:rsidR="00187300">
              <w:rPr>
                <w:rFonts w:asciiTheme="minorHAnsi" w:eastAsiaTheme="minorEastAsia" w:hAnsiTheme="minorHAnsi"/>
                <w:noProof/>
                <w:sz w:val="22"/>
                <w:lang w:eastAsia="de-AT"/>
              </w:rPr>
              <w:tab/>
            </w:r>
            <w:r w:rsidR="00187300" w:rsidRPr="00B3353D">
              <w:rPr>
                <w:rStyle w:val="Hyperlink"/>
                <w:noProof/>
              </w:rPr>
              <w:t>3D-Ansicht</w:t>
            </w:r>
            <w:r w:rsidR="00187300">
              <w:rPr>
                <w:noProof/>
                <w:webHidden/>
              </w:rPr>
              <w:tab/>
            </w:r>
            <w:r w:rsidR="00187300">
              <w:rPr>
                <w:noProof/>
                <w:webHidden/>
              </w:rPr>
              <w:fldChar w:fldCharType="begin"/>
            </w:r>
            <w:r w:rsidR="00187300">
              <w:rPr>
                <w:noProof/>
                <w:webHidden/>
              </w:rPr>
              <w:instrText xml:space="preserve"> PAGEREF _Toc68186634 \h </w:instrText>
            </w:r>
            <w:r w:rsidR="00187300">
              <w:rPr>
                <w:noProof/>
                <w:webHidden/>
              </w:rPr>
            </w:r>
            <w:r w:rsidR="00187300">
              <w:rPr>
                <w:noProof/>
                <w:webHidden/>
              </w:rPr>
              <w:fldChar w:fldCharType="separate"/>
            </w:r>
            <w:r w:rsidR="00187300">
              <w:rPr>
                <w:noProof/>
                <w:webHidden/>
              </w:rPr>
              <w:t>86</w:t>
            </w:r>
            <w:r w:rsidR="00187300">
              <w:rPr>
                <w:noProof/>
                <w:webHidden/>
              </w:rPr>
              <w:fldChar w:fldCharType="end"/>
            </w:r>
          </w:hyperlink>
        </w:p>
        <w:p w14:paraId="5AB6FB3F" w14:textId="7EB1497F"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35" w:history="1">
            <w:r w:rsidR="00187300" w:rsidRPr="00B3353D">
              <w:rPr>
                <w:rStyle w:val="Hyperlink"/>
                <w:noProof/>
              </w:rPr>
              <w:t>4.5.5</w:t>
            </w:r>
            <w:r w:rsidR="00187300">
              <w:rPr>
                <w:rFonts w:asciiTheme="minorHAnsi" w:eastAsiaTheme="minorEastAsia" w:hAnsiTheme="minorHAnsi"/>
                <w:noProof/>
                <w:sz w:val="22"/>
                <w:lang w:eastAsia="de-AT"/>
              </w:rPr>
              <w:tab/>
            </w:r>
            <w:r w:rsidR="00187300" w:rsidRPr="00B3353D">
              <w:rPr>
                <w:rStyle w:val="Hyperlink"/>
                <w:noProof/>
              </w:rPr>
              <w:t>Shield</w:t>
            </w:r>
            <w:r w:rsidR="00187300">
              <w:rPr>
                <w:noProof/>
                <w:webHidden/>
              </w:rPr>
              <w:tab/>
            </w:r>
            <w:r w:rsidR="00187300">
              <w:rPr>
                <w:noProof/>
                <w:webHidden/>
              </w:rPr>
              <w:fldChar w:fldCharType="begin"/>
            </w:r>
            <w:r w:rsidR="00187300">
              <w:rPr>
                <w:noProof/>
                <w:webHidden/>
              </w:rPr>
              <w:instrText xml:space="preserve"> PAGEREF _Toc68186635 \h </w:instrText>
            </w:r>
            <w:r w:rsidR="00187300">
              <w:rPr>
                <w:noProof/>
                <w:webHidden/>
              </w:rPr>
            </w:r>
            <w:r w:rsidR="00187300">
              <w:rPr>
                <w:noProof/>
                <w:webHidden/>
              </w:rPr>
              <w:fldChar w:fldCharType="separate"/>
            </w:r>
            <w:r w:rsidR="00187300">
              <w:rPr>
                <w:noProof/>
                <w:webHidden/>
              </w:rPr>
              <w:t>87</w:t>
            </w:r>
            <w:r w:rsidR="00187300">
              <w:rPr>
                <w:noProof/>
                <w:webHidden/>
              </w:rPr>
              <w:fldChar w:fldCharType="end"/>
            </w:r>
          </w:hyperlink>
        </w:p>
        <w:p w14:paraId="38D198F9" w14:textId="688C6898"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36" w:history="1">
            <w:r w:rsidR="00187300" w:rsidRPr="00B3353D">
              <w:rPr>
                <w:rStyle w:val="Hyperlink"/>
                <w:noProof/>
              </w:rPr>
              <w:t>4.6</w:t>
            </w:r>
            <w:r w:rsidR="00187300">
              <w:rPr>
                <w:rFonts w:asciiTheme="minorHAnsi" w:eastAsiaTheme="minorEastAsia" w:hAnsiTheme="minorHAnsi"/>
                <w:noProof/>
                <w:sz w:val="22"/>
                <w:lang w:eastAsia="de-AT"/>
              </w:rPr>
              <w:tab/>
            </w:r>
            <w:r w:rsidR="00187300" w:rsidRPr="00B3353D">
              <w:rPr>
                <w:rStyle w:val="Hyperlink"/>
                <w:noProof/>
              </w:rPr>
              <w:t>Verbindungsplan</w:t>
            </w:r>
            <w:r w:rsidR="00187300">
              <w:rPr>
                <w:noProof/>
                <w:webHidden/>
              </w:rPr>
              <w:tab/>
            </w:r>
            <w:r w:rsidR="00187300">
              <w:rPr>
                <w:noProof/>
                <w:webHidden/>
              </w:rPr>
              <w:fldChar w:fldCharType="begin"/>
            </w:r>
            <w:r w:rsidR="00187300">
              <w:rPr>
                <w:noProof/>
                <w:webHidden/>
              </w:rPr>
              <w:instrText xml:space="preserve"> PAGEREF _Toc68186636 \h </w:instrText>
            </w:r>
            <w:r w:rsidR="00187300">
              <w:rPr>
                <w:noProof/>
                <w:webHidden/>
              </w:rPr>
            </w:r>
            <w:r w:rsidR="00187300">
              <w:rPr>
                <w:noProof/>
                <w:webHidden/>
              </w:rPr>
              <w:fldChar w:fldCharType="separate"/>
            </w:r>
            <w:r w:rsidR="00187300">
              <w:rPr>
                <w:noProof/>
                <w:webHidden/>
              </w:rPr>
              <w:t>88</w:t>
            </w:r>
            <w:r w:rsidR="00187300">
              <w:rPr>
                <w:noProof/>
                <w:webHidden/>
              </w:rPr>
              <w:fldChar w:fldCharType="end"/>
            </w:r>
          </w:hyperlink>
        </w:p>
        <w:p w14:paraId="5BE65050" w14:textId="6043900B" w:rsidR="00187300" w:rsidRDefault="00E729F5">
          <w:pPr>
            <w:pStyle w:val="Verzeichnis1"/>
            <w:tabs>
              <w:tab w:val="left" w:pos="480"/>
              <w:tab w:val="right" w:leader="dot" w:pos="9062"/>
            </w:tabs>
            <w:rPr>
              <w:rFonts w:asciiTheme="minorHAnsi" w:eastAsiaTheme="minorEastAsia" w:hAnsiTheme="minorHAnsi"/>
              <w:noProof/>
              <w:sz w:val="22"/>
              <w:lang w:eastAsia="de-AT"/>
            </w:rPr>
          </w:pPr>
          <w:hyperlink w:anchor="_Toc68186637" w:history="1">
            <w:r w:rsidR="00187300" w:rsidRPr="00B3353D">
              <w:rPr>
                <w:rStyle w:val="Hyperlink"/>
                <w:rFonts w:cs="Times New Roman"/>
                <w:noProof/>
              </w:rPr>
              <w:t>5</w:t>
            </w:r>
            <w:r w:rsidR="00187300">
              <w:rPr>
                <w:rFonts w:asciiTheme="minorHAnsi" w:eastAsiaTheme="minorEastAsia" w:hAnsiTheme="minorHAnsi"/>
                <w:noProof/>
                <w:sz w:val="22"/>
                <w:lang w:eastAsia="de-AT"/>
              </w:rPr>
              <w:tab/>
            </w:r>
            <w:r w:rsidR="00187300" w:rsidRPr="00B3353D">
              <w:rPr>
                <w:rStyle w:val="Hyperlink"/>
                <w:rFonts w:cs="Times New Roman"/>
                <w:noProof/>
              </w:rPr>
              <w:t>Mechanische Entwicklung (Lalic)</w:t>
            </w:r>
            <w:r w:rsidR="00187300">
              <w:rPr>
                <w:noProof/>
                <w:webHidden/>
              </w:rPr>
              <w:tab/>
            </w:r>
            <w:r w:rsidR="00187300">
              <w:rPr>
                <w:noProof/>
                <w:webHidden/>
              </w:rPr>
              <w:fldChar w:fldCharType="begin"/>
            </w:r>
            <w:r w:rsidR="00187300">
              <w:rPr>
                <w:noProof/>
                <w:webHidden/>
              </w:rPr>
              <w:instrText xml:space="preserve"> PAGEREF _Toc68186637 \h </w:instrText>
            </w:r>
            <w:r w:rsidR="00187300">
              <w:rPr>
                <w:noProof/>
                <w:webHidden/>
              </w:rPr>
            </w:r>
            <w:r w:rsidR="00187300">
              <w:rPr>
                <w:noProof/>
                <w:webHidden/>
              </w:rPr>
              <w:fldChar w:fldCharType="separate"/>
            </w:r>
            <w:r w:rsidR="00187300">
              <w:rPr>
                <w:noProof/>
                <w:webHidden/>
              </w:rPr>
              <w:t>89</w:t>
            </w:r>
            <w:r w:rsidR="00187300">
              <w:rPr>
                <w:noProof/>
                <w:webHidden/>
              </w:rPr>
              <w:fldChar w:fldCharType="end"/>
            </w:r>
          </w:hyperlink>
        </w:p>
        <w:p w14:paraId="2DA3EE52" w14:textId="243C8114"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38" w:history="1">
            <w:r w:rsidR="00187300" w:rsidRPr="00B3353D">
              <w:rPr>
                <w:rStyle w:val="Hyperlink"/>
                <w:rFonts w:cs="Times New Roman"/>
                <w:noProof/>
              </w:rPr>
              <w:t>5.1</w:t>
            </w:r>
            <w:r w:rsidR="00187300">
              <w:rPr>
                <w:rFonts w:asciiTheme="minorHAnsi" w:eastAsiaTheme="minorEastAsia" w:hAnsiTheme="minorHAnsi"/>
                <w:noProof/>
                <w:sz w:val="22"/>
                <w:lang w:eastAsia="de-AT"/>
              </w:rPr>
              <w:tab/>
            </w:r>
            <w:r w:rsidR="00187300" w:rsidRPr="00B3353D">
              <w:rPr>
                <w:rStyle w:val="Hyperlink"/>
                <w:rFonts w:cs="Times New Roman"/>
                <w:noProof/>
              </w:rPr>
              <w:t>Akkusystem</w:t>
            </w:r>
            <w:r w:rsidR="00187300">
              <w:rPr>
                <w:noProof/>
                <w:webHidden/>
              </w:rPr>
              <w:tab/>
            </w:r>
            <w:r w:rsidR="00187300">
              <w:rPr>
                <w:noProof/>
                <w:webHidden/>
              </w:rPr>
              <w:fldChar w:fldCharType="begin"/>
            </w:r>
            <w:r w:rsidR="00187300">
              <w:rPr>
                <w:noProof/>
                <w:webHidden/>
              </w:rPr>
              <w:instrText xml:space="preserve"> PAGEREF _Toc68186638 \h </w:instrText>
            </w:r>
            <w:r w:rsidR="00187300">
              <w:rPr>
                <w:noProof/>
                <w:webHidden/>
              </w:rPr>
            </w:r>
            <w:r w:rsidR="00187300">
              <w:rPr>
                <w:noProof/>
                <w:webHidden/>
              </w:rPr>
              <w:fldChar w:fldCharType="separate"/>
            </w:r>
            <w:r w:rsidR="00187300">
              <w:rPr>
                <w:noProof/>
                <w:webHidden/>
              </w:rPr>
              <w:t>89</w:t>
            </w:r>
            <w:r w:rsidR="00187300">
              <w:rPr>
                <w:noProof/>
                <w:webHidden/>
              </w:rPr>
              <w:fldChar w:fldCharType="end"/>
            </w:r>
          </w:hyperlink>
        </w:p>
        <w:p w14:paraId="04FA90CA" w14:textId="3C624C69"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39" w:history="1">
            <w:r w:rsidR="00187300" w:rsidRPr="00B3353D">
              <w:rPr>
                <w:rStyle w:val="Hyperlink"/>
                <w:rFonts w:cs="Times New Roman"/>
                <w:noProof/>
              </w:rPr>
              <w:t>5.1.1</w:t>
            </w:r>
            <w:r w:rsidR="00187300">
              <w:rPr>
                <w:rFonts w:asciiTheme="minorHAnsi" w:eastAsiaTheme="minorEastAsia" w:hAnsiTheme="minorHAnsi"/>
                <w:noProof/>
                <w:sz w:val="22"/>
                <w:lang w:eastAsia="de-AT"/>
              </w:rPr>
              <w:tab/>
            </w:r>
            <w:r w:rsidR="00187300" w:rsidRPr="00B3353D">
              <w:rPr>
                <w:rStyle w:val="Hyperlink"/>
                <w:rFonts w:cs="Times New Roman"/>
                <w:noProof/>
              </w:rPr>
              <w:t>Vorteil im Vergleich zu Batterie</w:t>
            </w:r>
            <w:r w:rsidR="00187300">
              <w:rPr>
                <w:noProof/>
                <w:webHidden/>
              </w:rPr>
              <w:tab/>
            </w:r>
            <w:r w:rsidR="00187300">
              <w:rPr>
                <w:noProof/>
                <w:webHidden/>
              </w:rPr>
              <w:fldChar w:fldCharType="begin"/>
            </w:r>
            <w:r w:rsidR="00187300">
              <w:rPr>
                <w:noProof/>
                <w:webHidden/>
              </w:rPr>
              <w:instrText xml:space="preserve"> PAGEREF _Toc68186639 \h </w:instrText>
            </w:r>
            <w:r w:rsidR="00187300">
              <w:rPr>
                <w:noProof/>
                <w:webHidden/>
              </w:rPr>
            </w:r>
            <w:r w:rsidR="00187300">
              <w:rPr>
                <w:noProof/>
                <w:webHidden/>
              </w:rPr>
              <w:fldChar w:fldCharType="separate"/>
            </w:r>
            <w:r w:rsidR="00187300">
              <w:rPr>
                <w:noProof/>
                <w:webHidden/>
              </w:rPr>
              <w:t>89</w:t>
            </w:r>
            <w:r w:rsidR="00187300">
              <w:rPr>
                <w:noProof/>
                <w:webHidden/>
              </w:rPr>
              <w:fldChar w:fldCharType="end"/>
            </w:r>
          </w:hyperlink>
        </w:p>
        <w:p w14:paraId="1B91566C" w14:textId="7AB875B5"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40" w:history="1">
            <w:r w:rsidR="00187300" w:rsidRPr="00B3353D">
              <w:rPr>
                <w:rStyle w:val="Hyperlink"/>
                <w:rFonts w:cs="Times New Roman"/>
                <w:noProof/>
              </w:rPr>
              <w:t>5.2</w:t>
            </w:r>
            <w:r w:rsidR="00187300">
              <w:rPr>
                <w:rFonts w:asciiTheme="minorHAnsi" w:eastAsiaTheme="minorEastAsia" w:hAnsiTheme="minorHAnsi"/>
                <w:noProof/>
                <w:sz w:val="22"/>
                <w:lang w:eastAsia="de-AT"/>
              </w:rPr>
              <w:tab/>
            </w:r>
            <w:r w:rsidR="00187300" w:rsidRPr="00B3353D">
              <w:rPr>
                <w:rStyle w:val="Hyperlink"/>
                <w:rFonts w:cs="Times New Roman"/>
                <w:noProof/>
              </w:rPr>
              <w:t>3D Modellierungssoftware</w:t>
            </w:r>
            <w:r w:rsidR="00187300">
              <w:rPr>
                <w:noProof/>
                <w:webHidden/>
              </w:rPr>
              <w:tab/>
            </w:r>
            <w:r w:rsidR="00187300">
              <w:rPr>
                <w:noProof/>
                <w:webHidden/>
              </w:rPr>
              <w:fldChar w:fldCharType="begin"/>
            </w:r>
            <w:r w:rsidR="00187300">
              <w:rPr>
                <w:noProof/>
                <w:webHidden/>
              </w:rPr>
              <w:instrText xml:space="preserve"> PAGEREF _Toc68186640 \h </w:instrText>
            </w:r>
            <w:r w:rsidR="00187300">
              <w:rPr>
                <w:noProof/>
                <w:webHidden/>
              </w:rPr>
            </w:r>
            <w:r w:rsidR="00187300">
              <w:rPr>
                <w:noProof/>
                <w:webHidden/>
              </w:rPr>
              <w:fldChar w:fldCharType="separate"/>
            </w:r>
            <w:r w:rsidR="00187300">
              <w:rPr>
                <w:noProof/>
                <w:webHidden/>
              </w:rPr>
              <w:t>89</w:t>
            </w:r>
            <w:r w:rsidR="00187300">
              <w:rPr>
                <w:noProof/>
                <w:webHidden/>
              </w:rPr>
              <w:fldChar w:fldCharType="end"/>
            </w:r>
          </w:hyperlink>
        </w:p>
        <w:p w14:paraId="31AD3A30" w14:textId="770AD62D"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41" w:history="1">
            <w:r w:rsidR="00187300" w:rsidRPr="00B3353D">
              <w:rPr>
                <w:rStyle w:val="Hyperlink"/>
                <w:rFonts w:cs="Times New Roman"/>
                <w:noProof/>
              </w:rPr>
              <w:t>5.2.1</w:t>
            </w:r>
            <w:r w:rsidR="00187300">
              <w:rPr>
                <w:rFonts w:asciiTheme="minorHAnsi" w:eastAsiaTheme="minorEastAsia" w:hAnsiTheme="minorHAnsi"/>
                <w:noProof/>
                <w:sz w:val="22"/>
                <w:lang w:eastAsia="de-AT"/>
              </w:rPr>
              <w:tab/>
            </w:r>
            <w:r w:rsidR="00187300" w:rsidRPr="00B3353D">
              <w:rPr>
                <w:rStyle w:val="Hyperlink"/>
                <w:rFonts w:cs="Times New Roman"/>
                <w:noProof/>
              </w:rPr>
              <w:t>Vorteile</w:t>
            </w:r>
            <w:r w:rsidR="00187300">
              <w:rPr>
                <w:noProof/>
                <w:webHidden/>
              </w:rPr>
              <w:tab/>
            </w:r>
            <w:r w:rsidR="00187300">
              <w:rPr>
                <w:noProof/>
                <w:webHidden/>
              </w:rPr>
              <w:fldChar w:fldCharType="begin"/>
            </w:r>
            <w:r w:rsidR="00187300">
              <w:rPr>
                <w:noProof/>
                <w:webHidden/>
              </w:rPr>
              <w:instrText xml:space="preserve"> PAGEREF _Toc68186641 \h </w:instrText>
            </w:r>
            <w:r w:rsidR="00187300">
              <w:rPr>
                <w:noProof/>
                <w:webHidden/>
              </w:rPr>
            </w:r>
            <w:r w:rsidR="00187300">
              <w:rPr>
                <w:noProof/>
                <w:webHidden/>
              </w:rPr>
              <w:fldChar w:fldCharType="separate"/>
            </w:r>
            <w:r w:rsidR="00187300">
              <w:rPr>
                <w:noProof/>
                <w:webHidden/>
              </w:rPr>
              <w:t>89</w:t>
            </w:r>
            <w:r w:rsidR="00187300">
              <w:rPr>
                <w:noProof/>
                <w:webHidden/>
              </w:rPr>
              <w:fldChar w:fldCharType="end"/>
            </w:r>
          </w:hyperlink>
        </w:p>
        <w:p w14:paraId="5D9E0BD1" w14:textId="7D8DAB1A"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42" w:history="1">
            <w:r w:rsidR="00187300" w:rsidRPr="00B3353D">
              <w:rPr>
                <w:rStyle w:val="Hyperlink"/>
                <w:rFonts w:cs="Times New Roman"/>
                <w:noProof/>
              </w:rPr>
              <w:t>5.3</w:t>
            </w:r>
            <w:r w:rsidR="00187300">
              <w:rPr>
                <w:rFonts w:asciiTheme="minorHAnsi" w:eastAsiaTheme="minorEastAsia" w:hAnsiTheme="minorHAnsi"/>
                <w:noProof/>
                <w:sz w:val="22"/>
                <w:lang w:eastAsia="de-AT"/>
              </w:rPr>
              <w:tab/>
            </w:r>
            <w:r w:rsidR="00187300" w:rsidRPr="00B3353D">
              <w:rPr>
                <w:rStyle w:val="Hyperlink"/>
                <w:rFonts w:cs="Times New Roman"/>
                <w:noProof/>
              </w:rPr>
              <w:t>Prototypenbau V1</w:t>
            </w:r>
            <w:r w:rsidR="00187300">
              <w:rPr>
                <w:noProof/>
                <w:webHidden/>
              </w:rPr>
              <w:tab/>
            </w:r>
            <w:r w:rsidR="00187300">
              <w:rPr>
                <w:noProof/>
                <w:webHidden/>
              </w:rPr>
              <w:fldChar w:fldCharType="begin"/>
            </w:r>
            <w:r w:rsidR="00187300">
              <w:rPr>
                <w:noProof/>
                <w:webHidden/>
              </w:rPr>
              <w:instrText xml:space="preserve"> PAGEREF _Toc68186642 \h </w:instrText>
            </w:r>
            <w:r w:rsidR="00187300">
              <w:rPr>
                <w:noProof/>
                <w:webHidden/>
              </w:rPr>
            </w:r>
            <w:r w:rsidR="00187300">
              <w:rPr>
                <w:noProof/>
                <w:webHidden/>
              </w:rPr>
              <w:fldChar w:fldCharType="separate"/>
            </w:r>
            <w:r w:rsidR="00187300">
              <w:rPr>
                <w:noProof/>
                <w:webHidden/>
              </w:rPr>
              <w:t>89</w:t>
            </w:r>
            <w:r w:rsidR="00187300">
              <w:rPr>
                <w:noProof/>
                <w:webHidden/>
              </w:rPr>
              <w:fldChar w:fldCharType="end"/>
            </w:r>
          </w:hyperlink>
        </w:p>
        <w:p w14:paraId="13383C9A" w14:textId="1568600F"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43" w:history="1">
            <w:r w:rsidR="00187300" w:rsidRPr="00B3353D">
              <w:rPr>
                <w:rStyle w:val="Hyperlink"/>
                <w:rFonts w:cs="Times New Roman"/>
                <w:noProof/>
              </w:rPr>
              <w:t>5.3.1</w:t>
            </w:r>
            <w:r w:rsidR="00187300">
              <w:rPr>
                <w:rFonts w:asciiTheme="minorHAnsi" w:eastAsiaTheme="minorEastAsia" w:hAnsiTheme="minorHAnsi"/>
                <w:noProof/>
                <w:sz w:val="22"/>
                <w:lang w:eastAsia="de-AT"/>
              </w:rPr>
              <w:tab/>
            </w:r>
            <w:r w:rsidR="00187300" w:rsidRPr="00B3353D">
              <w:rPr>
                <w:rStyle w:val="Hyperlink"/>
                <w:rFonts w:cs="Times New Roman"/>
                <w:noProof/>
              </w:rPr>
              <w:t>Überlegung/Ziel des Prototypen</w:t>
            </w:r>
            <w:r w:rsidR="00187300">
              <w:rPr>
                <w:noProof/>
                <w:webHidden/>
              </w:rPr>
              <w:tab/>
            </w:r>
            <w:r w:rsidR="00187300">
              <w:rPr>
                <w:noProof/>
                <w:webHidden/>
              </w:rPr>
              <w:fldChar w:fldCharType="begin"/>
            </w:r>
            <w:r w:rsidR="00187300">
              <w:rPr>
                <w:noProof/>
                <w:webHidden/>
              </w:rPr>
              <w:instrText xml:space="preserve"> PAGEREF _Toc68186643 \h </w:instrText>
            </w:r>
            <w:r w:rsidR="00187300">
              <w:rPr>
                <w:noProof/>
                <w:webHidden/>
              </w:rPr>
            </w:r>
            <w:r w:rsidR="00187300">
              <w:rPr>
                <w:noProof/>
                <w:webHidden/>
              </w:rPr>
              <w:fldChar w:fldCharType="separate"/>
            </w:r>
            <w:r w:rsidR="00187300">
              <w:rPr>
                <w:noProof/>
                <w:webHidden/>
              </w:rPr>
              <w:t>89</w:t>
            </w:r>
            <w:r w:rsidR="00187300">
              <w:rPr>
                <w:noProof/>
                <w:webHidden/>
              </w:rPr>
              <w:fldChar w:fldCharType="end"/>
            </w:r>
          </w:hyperlink>
        </w:p>
        <w:p w14:paraId="6F799418" w14:textId="7D9ACE37"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44" w:history="1">
            <w:r w:rsidR="00187300" w:rsidRPr="00B3353D">
              <w:rPr>
                <w:rStyle w:val="Hyperlink"/>
                <w:rFonts w:cs="Times New Roman"/>
                <w:noProof/>
              </w:rPr>
              <w:t>5.3.2</w:t>
            </w:r>
            <w:r w:rsidR="00187300">
              <w:rPr>
                <w:rFonts w:asciiTheme="minorHAnsi" w:eastAsiaTheme="minorEastAsia" w:hAnsiTheme="minorHAnsi"/>
                <w:noProof/>
                <w:sz w:val="22"/>
                <w:lang w:eastAsia="de-AT"/>
              </w:rPr>
              <w:tab/>
            </w:r>
            <w:r w:rsidR="00187300" w:rsidRPr="00B3353D">
              <w:rPr>
                <w:rStyle w:val="Hyperlink"/>
                <w:rFonts w:cs="Times New Roman"/>
                <w:noProof/>
              </w:rPr>
              <w:t>Paint 3D Skizze</w:t>
            </w:r>
            <w:r w:rsidR="00187300">
              <w:rPr>
                <w:noProof/>
                <w:webHidden/>
              </w:rPr>
              <w:tab/>
            </w:r>
            <w:r w:rsidR="00187300">
              <w:rPr>
                <w:noProof/>
                <w:webHidden/>
              </w:rPr>
              <w:fldChar w:fldCharType="begin"/>
            </w:r>
            <w:r w:rsidR="00187300">
              <w:rPr>
                <w:noProof/>
                <w:webHidden/>
              </w:rPr>
              <w:instrText xml:space="preserve"> PAGEREF _Toc68186644 \h </w:instrText>
            </w:r>
            <w:r w:rsidR="00187300">
              <w:rPr>
                <w:noProof/>
                <w:webHidden/>
              </w:rPr>
            </w:r>
            <w:r w:rsidR="00187300">
              <w:rPr>
                <w:noProof/>
                <w:webHidden/>
              </w:rPr>
              <w:fldChar w:fldCharType="separate"/>
            </w:r>
            <w:r w:rsidR="00187300">
              <w:rPr>
                <w:noProof/>
                <w:webHidden/>
              </w:rPr>
              <w:t>90</w:t>
            </w:r>
            <w:r w:rsidR="00187300">
              <w:rPr>
                <w:noProof/>
                <w:webHidden/>
              </w:rPr>
              <w:fldChar w:fldCharType="end"/>
            </w:r>
          </w:hyperlink>
        </w:p>
        <w:p w14:paraId="263346BF" w14:textId="7EBCA6BC"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45" w:history="1">
            <w:r w:rsidR="00187300" w:rsidRPr="00B3353D">
              <w:rPr>
                <w:rStyle w:val="Hyperlink"/>
                <w:rFonts w:cs="Times New Roman"/>
                <w:noProof/>
              </w:rPr>
              <w:t>5.3.3</w:t>
            </w:r>
            <w:r w:rsidR="00187300">
              <w:rPr>
                <w:rFonts w:asciiTheme="minorHAnsi" w:eastAsiaTheme="minorEastAsia" w:hAnsiTheme="minorHAnsi"/>
                <w:noProof/>
                <w:sz w:val="22"/>
                <w:lang w:eastAsia="de-AT"/>
              </w:rPr>
              <w:tab/>
            </w:r>
            <w:r w:rsidR="00187300" w:rsidRPr="00B3353D">
              <w:rPr>
                <w:rStyle w:val="Hyperlink"/>
                <w:rFonts w:cs="Times New Roman"/>
                <w:noProof/>
              </w:rPr>
              <w:t>FreeCad Modell</w:t>
            </w:r>
            <w:r w:rsidR="00187300">
              <w:rPr>
                <w:noProof/>
                <w:webHidden/>
              </w:rPr>
              <w:tab/>
            </w:r>
            <w:r w:rsidR="00187300">
              <w:rPr>
                <w:noProof/>
                <w:webHidden/>
              </w:rPr>
              <w:fldChar w:fldCharType="begin"/>
            </w:r>
            <w:r w:rsidR="00187300">
              <w:rPr>
                <w:noProof/>
                <w:webHidden/>
              </w:rPr>
              <w:instrText xml:space="preserve"> PAGEREF _Toc68186645 \h </w:instrText>
            </w:r>
            <w:r w:rsidR="00187300">
              <w:rPr>
                <w:noProof/>
                <w:webHidden/>
              </w:rPr>
            </w:r>
            <w:r w:rsidR="00187300">
              <w:rPr>
                <w:noProof/>
                <w:webHidden/>
              </w:rPr>
              <w:fldChar w:fldCharType="separate"/>
            </w:r>
            <w:r w:rsidR="00187300">
              <w:rPr>
                <w:noProof/>
                <w:webHidden/>
              </w:rPr>
              <w:t>90</w:t>
            </w:r>
            <w:r w:rsidR="00187300">
              <w:rPr>
                <w:noProof/>
                <w:webHidden/>
              </w:rPr>
              <w:fldChar w:fldCharType="end"/>
            </w:r>
          </w:hyperlink>
        </w:p>
        <w:p w14:paraId="182DC1C4" w14:textId="075825A4"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46" w:history="1">
            <w:r w:rsidR="00187300" w:rsidRPr="00B3353D">
              <w:rPr>
                <w:rStyle w:val="Hyperlink"/>
                <w:rFonts w:cs="Times New Roman"/>
                <w:noProof/>
              </w:rPr>
              <w:t>5.3.4</w:t>
            </w:r>
            <w:r w:rsidR="00187300">
              <w:rPr>
                <w:rFonts w:asciiTheme="minorHAnsi" w:eastAsiaTheme="minorEastAsia" w:hAnsiTheme="minorHAnsi"/>
                <w:noProof/>
                <w:sz w:val="22"/>
                <w:lang w:eastAsia="de-AT"/>
              </w:rPr>
              <w:tab/>
            </w:r>
            <w:r w:rsidR="00187300" w:rsidRPr="00B3353D">
              <w:rPr>
                <w:rStyle w:val="Hyperlink"/>
                <w:rFonts w:cs="Times New Roman"/>
                <w:noProof/>
              </w:rPr>
              <w:t>Realisierung</w:t>
            </w:r>
            <w:r w:rsidR="00187300">
              <w:rPr>
                <w:noProof/>
                <w:webHidden/>
              </w:rPr>
              <w:tab/>
            </w:r>
            <w:r w:rsidR="00187300">
              <w:rPr>
                <w:noProof/>
                <w:webHidden/>
              </w:rPr>
              <w:fldChar w:fldCharType="begin"/>
            </w:r>
            <w:r w:rsidR="00187300">
              <w:rPr>
                <w:noProof/>
                <w:webHidden/>
              </w:rPr>
              <w:instrText xml:space="preserve"> PAGEREF _Toc68186646 \h </w:instrText>
            </w:r>
            <w:r w:rsidR="00187300">
              <w:rPr>
                <w:noProof/>
                <w:webHidden/>
              </w:rPr>
            </w:r>
            <w:r w:rsidR="00187300">
              <w:rPr>
                <w:noProof/>
                <w:webHidden/>
              </w:rPr>
              <w:fldChar w:fldCharType="separate"/>
            </w:r>
            <w:r w:rsidR="00187300">
              <w:rPr>
                <w:noProof/>
                <w:webHidden/>
              </w:rPr>
              <w:t>92</w:t>
            </w:r>
            <w:r w:rsidR="00187300">
              <w:rPr>
                <w:noProof/>
                <w:webHidden/>
              </w:rPr>
              <w:fldChar w:fldCharType="end"/>
            </w:r>
          </w:hyperlink>
        </w:p>
        <w:p w14:paraId="2E6F2E68" w14:textId="0C3E0FC4"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47" w:history="1">
            <w:r w:rsidR="00187300" w:rsidRPr="00B3353D">
              <w:rPr>
                <w:rStyle w:val="Hyperlink"/>
                <w:rFonts w:cs="Times New Roman"/>
                <w:noProof/>
              </w:rPr>
              <w:t>5.4</w:t>
            </w:r>
            <w:r w:rsidR="00187300">
              <w:rPr>
                <w:rFonts w:asciiTheme="minorHAnsi" w:eastAsiaTheme="minorEastAsia" w:hAnsiTheme="minorHAnsi"/>
                <w:noProof/>
                <w:sz w:val="22"/>
                <w:lang w:eastAsia="de-AT"/>
              </w:rPr>
              <w:tab/>
            </w:r>
            <w:r w:rsidR="00187300" w:rsidRPr="00B3353D">
              <w:rPr>
                <w:rStyle w:val="Hyperlink"/>
                <w:rFonts w:cs="Times New Roman"/>
                <w:noProof/>
              </w:rPr>
              <w:t>Prototypenbau V2</w:t>
            </w:r>
            <w:r w:rsidR="00187300">
              <w:rPr>
                <w:noProof/>
                <w:webHidden/>
              </w:rPr>
              <w:tab/>
            </w:r>
            <w:r w:rsidR="00187300">
              <w:rPr>
                <w:noProof/>
                <w:webHidden/>
              </w:rPr>
              <w:fldChar w:fldCharType="begin"/>
            </w:r>
            <w:r w:rsidR="00187300">
              <w:rPr>
                <w:noProof/>
                <w:webHidden/>
              </w:rPr>
              <w:instrText xml:space="preserve"> PAGEREF _Toc68186647 \h </w:instrText>
            </w:r>
            <w:r w:rsidR="00187300">
              <w:rPr>
                <w:noProof/>
                <w:webHidden/>
              </w:rPr>
            </w:r>
            <w:r w:rsidR="00187300">
              <w:rPr>
                <w:noProof/>
                <w:webHidden/>
              </w:rPr>
              <w:fldChar w:fldCharType="separate"/>
            </w:r>
            <w:r w:rsidR="00187300">
              <w:rPr>
                <w:noProof/>
                <w:webHidden/>
              </w:rPr>
              <w:t>93</w:t>
            </w:r>
            <w:r w:rsidR="00187300">
              <w:rPr>
                <w:noProof/>
                <w:webHidden/>
              </w:rPr>
              <w:fldChar w:fldCharType="end"/>
            </w:r>
          </w:hyperlink>
        </w:p>
        <w:p w14:paraId="7A541A14" w14:textId="7550D634"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48" w:history="1">
            <w:r w:rsidR="00187300" w:rsidRPr="00B3353D">
              <w:rPr>
                <w:rStyle w:val="Hyperlink"/>
                <w:rFonts w:cs="Times New Roman"/>
                <w:noProof/>
              </w:rPr>
              <w:t>5.4.1</w:t>
            </w:r>
            <w:r w:rsidR="00187300">
              <w:rPr>
                <w:rFonts w:asciiTheme="minorHAnsi" w:eastAsiaTheme="minorEastAsia" w:hAnsiTheme="minorHAnsi"/>
                <w:noProof/>
                <w:sz w:val="22"/>
                <w:lang w:eastAsia="de-AT"/>
              </w:rPr>
              <w:tab/>
            </w:r>
            <w:r w:rsidR="00187300" w:rsidRPr="00B3353D">
              <w:rPr>
                <w:rStyle w:val="Hyperlink"/>
                <w:rFonts w:cs="Times New Roman"/>
                <w:noProof/>
              </w:rPr>
              <w:t>Überlegung/Ziel des Prototypen</w:t>
            </w:r>
            <w:r w:rsidR="00187300">
              <w:rPr>
                <w:noProof/>
                <w:webHidden/>
              </w:rPr>
              <w:tab/>
            </w:r>
            <w:r w:rsidR="00187300">
              <w:rPr>
                <w:noProof/>
                <w:webHidden/>
              </w:rPr>
              <w:fldChar w:fldCharType="begin"/>
            </w:r>
            <w:r w:rsidR="00187300">
              <w:rPr>
                <w:noProof/>
                <w:webHidden/>
              </w:rPr>
              <w:instrText xml:space="preserve"> PAGEREF _Toc68186648 \h </w:instrText>
            </w:r>
            <w:r w:rsidR="00187300">
              <w:rPr>
                <w:noProof/>
                <w:webHidden/>
              </w:rPr>
            </w:r>
            <w:r w:rsidR="00187300">
              <w:rPr>
                <w:noProof/>
                <w:webHidden/>
              </w:rPr>
              <w:fldChar w:fldCharType="separate"/>
            </w:r>
            <w:r w:rsidR="00187300">
              <w:rPr>
                <w:noProof/>
                <w:webHidden/>
              </w:rPr>
              <w:t>93</w:t>
            </w:r>
            <w:r w:rsidR="00187300">
              <w:rPr>
                <w:noProof/>
                <w:webHidden/>
              </w:rPr>
              <w:fldChar w:fldCharType="end"/>
            </w:r>
          </w:hyperlink>
        </w:p>
        <w:p w14:paraId="07796A5B" w14:textId="063A4742"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49" w:history="1">
            <w:r w:rsidR="00187300" w:rsidRPr="00B3353D">
              <w:rPr>
                <w:rStyle w:val="Hyperlink"/>
                <w:rFonts w:cs="Times New Roman"/>
                <w:noProof/>
              </w:rPr>
              <w:t>5.4.2</w:t>
            </w:r>
            <w:r w:rsidR="00187300">
              <w:rPr>
                <w:rFonts w:asciiTheme="minorHAnsi" w:eastAsiaTheme="minorEastAsia" w:hAnsiTheme="minorHAnsi"/>
                <w:noProof/>
                <w:sz w:val="22"/>
                <w:lang w:eastAsia="de-AT"/>
              </w:rPr>
              <w:tab/>
            </w:r>
            <w:r w:rsidR="00187300" w:rsidRPr="00B3353D">
              <w:rPr>
                <w:rStyle w:val="Hyperlink"/>
                <w:rFonts w:cs="Times New Roman"/>
                <w:noProof/>
              </w:rPr>
              <w:t>Nodalpunkt</w:t>
            </w:r>
            <w:r w:rsidR="00187300">
              <w:rPr>
                <w:noProof/>
                <w:webHidden/>
              </w:rPr>
              <w:tab/>
            </w:r>
            <w:r w:rsidR="00187300">
              <w:rPr>
                <w:noProof/>
                <w:webHidden/>
              </w:rPr>
              <w:fldChar w:fldCharType="begin"/>
            </w:r>
            <w:r w:rsidR="00187300">
              <w:rPr>
                <w:noProof/>
                <w:webHidden/>
              </w:rPr>
              <w:instrText xml:space="preserve"> PAGEREF _Toc68186649 \h </w:instrText>
            </w:r>
            <w:r w:rsidR="00187300">
              <w:rPr>
                <w:noProof/>
                <w:webHidden/>
              </w:rPr>
            </w:r>
            <w:r w:rsidR="00187300">
              <w:rPr>
                <w:noProof/>
                <w:webHidden/>
              </w:rPr>
              <w:fldChar w:fldCharType="separate"/>
            </w:r>
            <w:r w:rsidR="00187300">
              <w:rPr>
                <w:noProof/>
                <w:webHidden/>
              </w:rPr>
              <w:t>93</w:t>
            </w:r>
            <w:r w:rsidR="00187300">
              <w:rPr>
                <w:noProof/>
                <w:webHidden/>
              </w:rPr>
              <w:fldChar w:fldCharType="end"/>
            </w:r>
          </w:hyperlink>
        </w:p>
        <w:p w14:paraId="57F1C68D" w14:textId="0B378BC4" w:rsidR="00187300" w:rsidRDefault="00E729F5">
          <w:pPr>
            <w:pStyle w:val="Verzeichnis4"/>
            <w:tabs>
              <w:tab w:val="left" w:pos="1540"/>
              <w:tab w:val="right" w:leader="dot" w:pos="9062"/>
            </w:tabs>
            <w:rPr>
              <w:noProof/>
            </w:rPr>
          </w:pPr>
          <w:hyperlink w:anchor="_Toc68186650" w:history="1">
            <w:r w:rsidR="00187300" w:rsidRPr="00B3353D">
              <w:rPr>
                <w:rStyle w:val="Hyperlink"/>
                <w:noProof/>
              </w:rPr>
              <w:t>5.4.2.1</w:t>
            </w:r>
            <w:r w:rsidR="00187300">
              <w:rPr>
                <w:noProof/>
              </w:rPr>
              <w:tab/>
            </w:r>
            <w:r w:rsidR="00187300" w:rsidRPr="00B3353D">
              <w:rPr>
                <w:rStyle w:val="Hyperlink"/>
                <w:noProof/>
              </w:rPr>
              <w:t>Ermittlung des Nodalspunkts</w:t>
            </w:r>
            <w:r w:rsidR="00187300">
              <w:rPr>
                <w:noProof/>
                <w:webHidden/>
              </w:rPr>
              <w:tab/>
            </w:r>
            <w:r w:rsidR="00187300">
              <w:rPr>
                <w:noProof/>
                <w:webHidden/>
              </w:rPr>
              <w:fldChar w:fldCharType="begin"/>
            </w:r>
            <w:r w:rsidR="00187300">
              <w:rPr>
                <w:noProof/>
                <w:webHidden/>
              </w:rPr>
              <w:instrText xml:space="preserve"> PAGEREF _Toc68186650 \h </w:instrText>
            </w:r>
            <w:r w:rsidR="00187300">
              <w:rPr>
                <w:noProof/>
                <w:webHidden/>
              </w:rPr>
            </w:r>
            <w:r w:rsidR="00187300">
              <w:rPr>
                <w:noProof/>
                <w:webHidden/>
              </w:rPr>
              <w:fldChar w:fldCharType="separate"/>
            </w:r>
            <w:r w:rsidR="00187300">
              <w:rPr>
                <w:noProof/>
                <w:webHidden/>
              </w:rPr>
              <w:t>93</w:t>
            </w:r>
            <w:r w:rsidR="00187300">
              <w:rPr>
                <w:noProof/>
                <w:webHidden/>
              </w:rPr>
              <w:fldChar w:fldCharType="end"/>
            </w:r>
          </w:hyperlink>
        </w:p>
        <w:p w14:paraId="715AF07A" w14:textId="6B0E38B7"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51" w:history="1">
            <w:r w:rsidR="00187300" w:rsidRPr="00B3353D">
              <w:rPr>
                <w:rStyle w:val="Hyperlink"/>
                <w:rFonts w:cs="Times New Roman"/>
                <w:noProof/>
              </w:rPr>
              <w:t>5.4.3</w:t>
            </w:r>
            <w:r w:rsidR="00187300">
              <w:rPr>
                <w:rFonts w:asciiTheme="minorHAnsi" w:eastAsiaTheme="minorEastAsia" w:hAnsiTheme="minorHAnsi"/>
                <w:noProof/>
                <w:sz w:val="22"/>
                <w:lang w:eastAsia="de-AT"/>
              </w:rPr>
              <w:tab/>
            </w:r>
            <w:r w:rsidR="00187300" w:rsidRPr="00B3353D">
              <w:rPr>
                <w:rStyle w:val="Hyperlink"/>
                <w:rFonts w:cs="Times New Roman"/>
                <w:noProof/>
              </w:rPr>
              <w:t>Paint 3D Skizze</w:t>
            </w:r>
            <w:r w:rsidR="00187300">
              <w:rPr>
                <w:noProof/>
                <w:webHidden/>
              </w:rPr>
              <w:tab/>
            </w:r>
            <w:r w:rsidR="00187300">
              <w:rPr>
                <w:noProof/>
                <w:webHidden/>
              </w:rPr>
              <w:fldChar w:fldCharType="begin"/>
            </w:r>
            <w:r w:rsidR="00187300">
              <w:rPr>
                <w:noProof/>
                <w:webHidden/>
              </w:rPr>
              <w:instrText xml:space="preserve"> PAGEREF _Toc68186651 \h </w:instrText>
            </w:r>
            <w:r w:rsidR="00187300">
              <w:rPr>
                <w:noProof/>
                <w:webHidden/>
              </w:rPr>
            </w:r>
            <w:r w:rsidR="00187300">
              <w:rPr>
                <w:noProof/>
                <w:webHidden/>
              </w:rPr>
              <w:fldChar w:fldCharType="separate"/>
            </w:r>
            <w:r w:rsidR="00187300">
              <w:rPr>
                <w:noProof/>
                <w:webHidden/>
              </w:rPr>
              <w:t>94</w:t>
            </w:r>
            <w:r w:rsidR="00187300">
              <w:rPr>
                <w:noProof/>
                <w:webHidden/>
              </w:rPr>
              <w:fldChar w:fldCharType="end"/>
            </w:r>
          </w:hyperlink>
        </w:p>
        <w:p w14:paraId="48C86FAE" w14:textId="0FC0EE4D"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52" w:history="1">
            <w:r w:rsidR="00187300" w:rsidRPr="00B3353D">
              <w:rPr>
                <w:rStyle w:val="Hyperlink"/>
                <w:rFonts w:cs="Times New Roman"/>
                <w:noProof/>
              </w:rPr>
              <w:t>5.4.4</w:t>
            </w:r>
            <w:r w:rsidR="00187300">
              <w:rPr>
                <w:rFonts w:asciiTheme="minorHAnsi" w:eastAsiaTheme="minorEastAsia" w:hAnsiTheme="minorHAnsi"/>
                <w:noProof/>
                <w:sz w:val="22"/>
                <w:lang w:eastAsia="de-AT"/>
              </w:rPr>
              <w:tab/>
            </w:r>
            <w:r w:rsidR="00187300" w:rsidRPr="00B3353D">
              <w:rPr>
                <w:rStyle w:val="Hyperlink"/>
                <w:rFonts w:cs="Times New Roman"/>
                <w:noProof/>
              </w:rPr>
              <w:t>FreeCad Modell</w:t>
            </w:r>
            <w:r w:rsidR="00187300">
              <w:rPr>
                <w:noProof/>
                <w:webHidden/>
              </w:rPr>
              <w:tab/>
            </w:r>
            <w:r w:rsidR="00187300">
              <w:rPr>
                <w:noProof/>
                <w:webHidden/>
              </w:rPr>
              <w:fldChar w:fldCharType="begin"/>
            </w:r>
            <w:r w:rsidR="00187300">
              <w:rPr>
                <w:noProof/>
                <w:webHidden/>
              </w:rPr>
              <w:instrText xml:space="preserve"> PAGEREF _Toc68186652 \h </w:instrText>
            </w:r>
            <w:r w:rsidR="00187300">
              <w:rPr>
                <w:noProof/>
                <w:webHidden/>
              </w:rPr>
            </w:r>
            <w:r w:rsidR="00187300">
              <w:rPr>
                <w:noProof/>
                <w:webHidden/>
              </w:rPr>
              <w:fldChar w:fldCharType="separate"/>
            </w:r>
            <w:r w:rsidR="00187300">
              <w:rPr>
                <w:noProof/>
                <w:webHidden/>
              </w:rPr>
              <w:t>95</w:t>
            </w:r>
            <w:r w:rsidR="00187300">
              <w:rPr>
                <w:noProof/>
                <w:webHidden/>
              </w:rPr>
              <w:fldChar w:fldCharType="end"/>
            </w:r>
          </w:hyperlink>
        </w:p>
        <w:p w14:paraId="4C714DB0" w14:textId="20D72849"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53" w:history="1">
            <w:r w:rsidR="00187300" w:rsidRPr="00B3353D">
              <w:rPr>
                <w:rStyle w:val="Hyperlink"/>
                <w:rFonts w:cs="Times New Roman"/>
                <w:noProof/>
              </w:rPr>
              <w:t>5.4.5</w:t>
            </w:r>
            <w:r w:rsidR="00187300">
              <w:rPr>
                <w:rFonts w:asciiTheme="minorHAnsi" w:eastAsiaTheme="minorEastAsia" w:hAnsiTheme="minorHAnsi"/>
                <w:noProof/>
                <w:sz w:val="22"/>
                <w:lang w:eastAsia="de-AT"/>
              </w:rPr>
              <w:tab/>
            </w:r>
            <w:r w:rsidR="00187300" w:rsidRPr="00B3353D">
              <w:rPr>
                <w:rStyle w:val="Hyperlink"/>
                <w:rFonts w:cs="Times New Roman"/>
                <w:noProof/>
              </w:rPr>
              <w:t>Realisierung</w:t>
            </w:r>
            <w:r w:rsidR="00187300">
              <w:rPr>
                <w:noProof/>
                <w:webHidden/>
              </w:rPr>
              <w:tab/>
            </w:r>
            <w:r w:rsidR="00187300">
              <w:rPr>
                <w:noProof/>
                <w:webHidden/>
              </w:rPr>
              <w:fldChar w:fldCharType="begin"/>
            </w:r>
            <w:r w:rsidR="00187300">
              <w:rPr>
                <w:noProof/>
                <w:webHidden/>
              </w:rPr>
              <w:instrText xml:space="preserve"> PAGEREF _Toc68186653 \h </w:instrText>
            </w:r>
            <w:r w:rsidR="00187300">
              <w:rPr>
                <w:noProof/>
                <w:webHidden/>
              </w:rPr>
            </w:r>
            <w:r w:rsidR="00187300">
              <w:rPr>
                <w:noProof/>
                <w:webHidden/>
              </w:rPr>
              <w:fldChar w:fldCharType="separate"/>
            </w:r>
            <w:r w:rsidR="00187300">
              <w:rPr>
                <w:noProof/>
                <w:webHidden/>
              </w:rPr>
              <w:t>101</w:t>
            </w:r>
            <w:r w:rsidR="00187300">
              <w:rPr>
                <w:noProof/>
                <w:webHidden/>
              </w:rPr>
              <w:fldChar w:fldCharType="end"/>
            </w:r>
          </w:hyperlink>
        </w:p>
        <w:p w14:paraId="31BE2CDC" w14:textId="574E5279" w:rsidR="00187300" w:rsidRDefault="00E729F5">
          <w:pPr>
            <w:pStyle w:val="Verzeichnis1"/>
            <w:tabs>
              <w:tab w:val="left" w:pos="480"/>
              <w:tab w:val="right" w:leader="dot" w:pos="9062"/>
            </w:tabs>
            <w:rPr>
              <w:rFonts w:asciiTheme="minorHAnsi" w:eastAsiaTheme="minorEastAsia" w:hAnsiTheme="minorHAnsi"/>
              <w:noProof/>
              <w:sz w:val="22"/>
              <w:lang w:eastAsia="de-AT"/>
            </w:rPr>
          </w:pPr>
          <w:hyperlink w:anchor="_Toc68186654" w:history="1">
            <w:r w:rsidR="00187300" w:rsidRPr="00B3353D">
              <w:rPr>
                <w:rStyle w:val="Hyperlink"/>
                <w:noProof/>
              </w:rPr>
              <w:t>6</w:t>
            </w:r>
            <w:r w:rsidR="00187300">
              <w:rPr>
                <w:rFonts w:asciiTheme="minorHAnsi" w:eastAsiaTheme="minorEastAsia" w:hAnsiTheme="minorHAnsi"/>
                <w:noProof/>
                <w:sz w:val="22"/>
                <w:lang w:eastAsia="de-AT"/>
              </w:rPr>
              <w:tab/>
            </w:r>
            <w:r w:rsidR="00187300" w:rsidRPr="00B3353D">
              <w:rPr>
                <w:rStyle w:val="Hyperlink"/>
                <w:noProof/>
              </w:rPr>
              <w:t>Ergebnis</w:t>
            </w:r>
            <w:r w:rsidR="00187300">
              <w:rPr>
                <w:noProof/>
                <w:webHidden/>
              </w:rPr>
              <w:tab/>
            </w:r>
            <w:r w:rsidR="00187300">
              <w:rPr>
                <w:noProof/>
                <w:webHidden/>
              </w:rPr>
              <w:fldChar w:fldCharType="begin"/>
            </w:r>
            <w:r w:rsidR="00187300">
              <w:rPr>
                <w:noProof/>
                <w:webHidden/>
              </w:rPr>
              <w:instrText xml:space="preserve"> PAGEREF _Toc68186654 \h </w:instrText>
            </w:r>
            <w:r w:rsidR="00187300">
              <w:rPr>
                <w:noProof/>
                <w:webHidden/>
              </w:rPr>
            </w:r>
            <w:r w:rsidR="00187300">
              <w:rPr>
                <w:noProof/>
                <w:webHidden/>
              </w:rPr>
              <w:fldChar w:fldCharType="separate"/>
            </w:r>
            <w:r w:rsidR="00187300">
              <w:rPr>
                <w:noProof/>
                <w:webHidden/>
              </w:rPr>
              <w:t>102</w:t>
            </w:r>
            <w:r w:rsidR="00187300">
              <w:rPr>
                <w:noProof/>
                <w:webHidden/>
              </w:rPr>
              <w:fldChar w:fldCharType="end"/>
            </w:r>
          </w:hyperlink>
        </w:p>
        <w:p w14:paraId="67CBB82E" w14:textId="7D41EB98" w:rsidR="00187300" w:rsidRDefault="00E729F5">
          <w:pPr>
            <w:pStyle w:val="Verzeichnis1"/>
            <w:tabs>
              <w:tab w:val="left" w:pos="480"/>
              <w:tab w:val="right" w:leader="dot" w:pos="9062"/>
            </w:tabs>
            <w:rPr>
              <w:rFonts w:asciiTheme="minorHAnsi" w:eastAsiaTheme="minorEastAsia" w:hAnsiTheme="minorHAnsi"/>
              <w:noProof/>
              <w:sz w:val="22"/>
              <w:lang w:eastAsia="de-AT"/>
            </w:rPr>
          </w:pPr>
          <w:hyperlink w:anchor="_Toc68186655" w:history="1">
            <w:r w:rsidR="00187300" w:rsidRPr="00B3353D">
              <w:rPr>
                <w:rStyle w:val="Hyperlink"/>
                <w:noProof/>
              </w:rPr>
              <w:t>7</w:t>
            </w:r>
            <w:r w:rsidR="00187300">
              <w:rPr>
                <w:rFonts w:asciiTheme="minorHAnsi" w:eastAsiaTheme="minorEastAsia" w:hAnsiTheme="minorHAnsi"/>
                <w:noProof/>
                <w:sz w:val="22"/>
                <w:lang w:eastAsia="de-AT"/>
              </w:rPr>
              <w:tab/>
            </w:r>
            <w:r w:rsidR="00187300" w:rsidRPr="00B3353D">
              <w:rPr>
                <w:rStyle w:val="Hyperlink"/>
                <w:noProof/>
              </w:rPr>
              <w:t>Verbesserungsmöglichkeiten</w:t>
            </w:r>
            <w:r w:rsidR="00187300">
              <w:rPr>
                <w:noProof/>
                <w:webHidden/>
              </w:rPr>
              <w:tab/>
            </w:r>
            <w:r w:rsidR="00187300">
              <w:rPr>
                <w:noProof/>
                <w:webHidden/>
              </w:rPr>
              <w:fldChar w:fldCharType="begin"/>
            </w:r>
            <w:r w:rsidR="00187300">
              <w:rPr>
                <w:noProof/>
                <w:webHidden/>
              </w:rPr>
              <w:instrText xml:space="preserve"> PAGEREF _Toc68186655 \h </w:instrText>
            </w:r>
            <w:r w:rsidR="00187300">
              <w:rPr>
                <w:noProof/>
                <w:webHidden/>
              </w:rPr>
            </w:r>
            <w:r w:rsidR="00187300">
              <w:rPr>
                <w:noProof/>
                <w:webHidden/>
              </w:rPr>
              <w:fldChar w:fldCharType="separate"/>
            </w:r>
            <w:r w:rsidR="00187300">
              <w:rPr>
                <w:noProof/>
                <w:webHidden/>
              </w:rPr>
              <w:t>104</w:t>
            </w:r>
            <w:r w:rsidR="00187300">
              <w:rPr>
                <w:noProof/>
                <w:webHidden/>
              </w:rPr>
              <w:fldChar w:fldCharType="end"/>
            </w:r>
          </w:hyperlink>
        </w:p>
        <w:p w14:paraId="0D65A8C3" w14:textId="7A634228" w:rsidR="00187300" w:rsidRDefault="00E729F5">
          <w:pPr>
            <w:pStyle w:val="Verzeichnis1"/>
            <w:tabs>
              <w:tab w:val="left" w:pos="480"/>
              <w:tab w:val="right" w:leader="dot" w:pos="9062"/>
            </w:tabs>
            <w:rPr>
              <w:rFonts w:asciiTheme="minorHAnsi" w:eastAsiaTheme="minorEastAsia" w:hAnsiTheme="minorHAnsi"/>
              <w:noProof/>
              <w:sz w:val="22"/>
              <w:lang w:eastAsia="de-AT"/>
            </w:rPr>
          </w:pPr>
          <w:hyperlink w:anchor="_Toc68186656" w:history="1">
            <w:r w:rsidR="00187300" w:rsidRPr="00B3353D">
              <w:rPr>
                <w:rStyle w:val="Hyperlink"/>
                <w:rFonts w:cs="Times New Roman"/>
                <w:noProof/>
              </w:rPr>
              <w:t>8</w:t>
            </w:r>
            <w:r w:rsidR="00187300">
              <w:rPr>
                <w:rFonts w:asciiTheme="minorHAnsi" w:eastAsiaTheme="minorEastAsia" w:hAnsiTheme="minorHAnsi"/>
                <w:noProof/>
                <w:sz w:val="22"/>
                <w:lang w:eastAsia="de-AT"/>
              </w:rPr>
              <w:tab/>
            </w:r>
            <w:r w:rsidR="00187300" w:rsidRPr="00B3353D">
              <w:rPr>
                <w:rStyle w:val="Hyperlink"/>
                <w:rFonts w:cs="Times New Roman"/>
                <w:noProof/>
              </w:rPr>
              <w:t>Anhang</w:t>
            </w:r>
            <w:r w:rsidR="00187300">
              <w:rPr>
                <w:noProof/>
                <w:webHidden/>
              </w:rPr>
              <w:tab/>
            </w:r>
            <w:r w:rsidR="00187300">
              <w:rPr>
                <w:noProof/>
                <w:webHidden/>
              </w:rPr>
              <w:fldChar w:fldCharType="begin"/>
            </w:r>
            <w:r w:rsidR="00187300">
              <w:rPr>
                <w:noProof/>
                <w:webHidden/>
              </w:rPr>
              <w:instrText xml:space="preserve"> PAGEREF _Toc68186656 \h </w:instrText>
            </w:r>
            <w:r w:rsidR="00187300">
              <w:rPr>
                <w:noProof/>
                <w:webHidden/>
              </w:rPr>
            </w:r>
            <w:r w:rsidR="00187300">
              <w:rPr>
                <w:noProof/>
                <w:webHidden/>
              </w:rPr>
              <w:fldChar w:fldCharType="separate"/>
            </w:r>
            <w:r w:rsidR="00187300">
              <w:rPr>
                <w:noProof/>
                <w:webHidden/>
              </w:rPr>
              <w:t>105</w:t>
            </w:r>
            <w:r w:rsidR="00187300">
              <w:rPr>
                <w:noProof/>
                <w:webHidden/>
              </w:rPr>
              <w:fldChar w:fldCharType="end"/>
            </w:r>
          </w:hyperlink>
        </w:p>
        <w:p w14:paraId="1007F179" w14:textId="7F324BE9"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57" w:history="1">
            <w:r w:rsidR="00187300" w:rsidRPr="00B3353D">
              <w:rPr>
                <w:rStyle w:val="Hyperlink"/>
                <w:noProof/>
              </w:rPr>
              <w:t>8.1</w:t>
            </w:r>
            <w:r w:rsidR="00187300">
              <w:rPr>
                <w:rFonts w:asciiTheme="minorHAnsi" w:eastAsiaTheme="minorEastAsia" w:hAnsiTheme="minorHAnsi"/>
                <w:noProof/>
                <w:sz w:val="22"/>
                <w:lang w:eastAsia="de-AT"/>
              </w:rPr>
              <w:tab/>
            </w:r>
            <w:r w:rsidR="00187300" w:rsidRPr="00B3353D">
              <w:rPr>
                <w:rStyle w:val="Hyperlink"/>
                <w:noProof/>
              </w:rPr>
              <w:t>Kostenaufzeichnungen</w:t>
            </w:r>
            <w:r w:rsidR="00187300">
              <w:rPr>
                <w:noProof/>
                <w:webHidden/>
              </w:rPr>
              <w:tab/>
            </w:r>
            <w:r w:rsidR="00187300">
              <w:rPr>
                <w:noProof/>
                <w:webHidden/>
              </w:rPr>
              <w:fldChar w:fldCharType="begin"/>
            </w:r>
            <w:r w:rsidR="00187300">
              <w:rPr>
                <w:noProof/>
                <w:webHidden/>
              </w:rPr>
              <w:instrText xml:space="preserve"> PAGEREF _Toc68186657 \h </w:instrText>
            </w:r>
            <w:r w:rsidR="00187300">
              <w:rPr>
                <w:noProof/>
                <w:webHidden/>
              </w:rPr>
            </w:r>
            <w:r w:rsidR="00187300">
              <w:rPr>
                <w:noProof/>
                <w:webHidden/>
              </w:rPr>
              <w:fldChar w:fldCharType="separate"/>
            </w:r>
            <w:r w:rsidR="00187300">
              <w:rPr>
                <w:noProof/>
                <w:webHidden/>
              </w:rPr>
              <w:t>105</w:t>
            </w:r>
            <w:r w:rsidR="00187300">
              <w:rPr>
                <w:noProof/>
                <w:webHidden/>
              </w:rPr>
              <w:fldChar w:fldCharType="end"/>
            </w:r>
          </w:hyperlink>
        </w:p>
        <w:p w14:paraId="1BC75E04" w14:textId="6B2F54A3"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58" w:history="1">
            <w:r w:rsidR="00187300" w:rsidRPr="00B3353D">
              <w:rPr>
                <w:rStyle w:val="Hyperlink"/>
                <w:noProof/>
              </w:rPr>
              <w:t>8.2</w:t>
            </w:r>
            <w:r w:rsidR="00187300">
              <w:rPr>
                <w:rFonts w:asciiTheme="minorHAnsi" w:eastAsiaTheme="minorEastAsia" w:hAnsiTheme="minorHAnsi"/>
                <w:noProof/>
                <w:sz w:val="22"/>
                <w:lang w:eastAsia="de-AT"/>
              </w:rPr>
              <w:tab/>
            </w:r>
            <w:r w:rsidR="00187300" w:rsidRPr="00B3353D">
              <w:rPr>
                <w:rStyle w:val="Hyperlink"/>
                <w:noProof/>
              </w:rPr>
              <w:t>Milestones</w:t>
            </w:r>
            <w:r w:rsidR="00187300">
              <w:rPr>
                <w:noProof/>
                <w:webHidden/>
              </w:rPr>
              <w:tab/>
            </w:r>
            <w:r w:rsidR="00187300">
              <w:rPr>
                <w:noProof/>
                <w:webHidden/>
              </w:rPr>
              <w:fldChar w:fldCharType="begin"/>
            </w:r>
            <w:r w:rsidR="00187300">
              <w:rPr>
                <w:noProof/>
                <w:webHidden/>
              </w:rPr>
              <w:instrText xml:space="preserve"> PAGEREF _Toc68186658 \h </w:instrText>
            </w:r>
            <w:r w:rsidR="00187300">
              <w:rPr>
                <w:noProof/>
                <w:webHidden/>
              </w:rPr>
            </w:r>
            <w:r w:rsidR="00187300">
              <w:rPr>
                <w:noProof/>
                <w:webHidden/>
              </w:rPr>
              <w:fldChar w:fldCharType="separate"/>
            </w:r>
            <w:r w:rsidR="00187300">
              <w:rPr>
                <w:noProof/>
                <w:webHidden/>
              </w:rPr>
              <w:t>106</w:t>
            </w:r>
            <w:r w:rsidR="00187300">
              <w:rPr>
                <w:noProof/>
                <w:webHidden/>
              </w:rPr>
              <w:fldChar w:fldCharType="end"/>
            </w:r>
          </w:hyperlink>
        </w:p>
        <w:p w14:paraId="4A6E75A0" w14:textId="0D1623FF"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59" w:history="1">
            <w:r w:rsidR="00187300" w:rsidRPr="00B3353D">
              <w:rPr>
                <w:rStyle w:val="Hyperlink"/>
                <w:noProof/>
              </w:rPr>
              <w:t>8.3</w:t>
            </w:r>
            <w:r w:rsidR="00187300">
              <w:rPr>
                <w:rFonts w:asciiTheme="minorHAnsi" w:eastAsiaTheme="minorEastAsia" w:hAnsiTheme="minorHAnsi"/>
                <w:noProof/>
                <w:sz w:val="22"/>
                <w:lang w:eastAsia="de-AT"/>
              </w:rPr>
              <w:tab/>
            </w:r>
            <w:r w:rsidR="00187300" w:rsidRPr="00B3353D">
              <w:rPr>
                <w:rStyle w:val="Hyperlink"/>
                <w:noProof/>
              </w:rPr>
              <w:t>Zeitplan</w:t>
            </w:r>
            <w:r w:rsidR="00187300">
              <w:rPr>
                <w:noProof/>
                <w:webHidden/>
              </w:rPr>
              <w:tab/>
            </w:r>
            <w:r w:rsidR="00187300">
              <w:rPr>
                <w:noProof/>
                <w:webHidden/>
              </w:rPr>
              <w:fldChar w:fldCharType="begin"/>
            </w:r>
            <w:r w:rsidR="00187300">
              <w:rPr>
                <w:noProof/>
                <w:webHidden/>
              </w:rPr>
              <w:instrText xml:space="preserve"> PAGEREF _Toc68186659 \h </w:instrText>
            </w:r>
            <w:r w:rsidR="00187300">
              <w:rPr>
                <w:noProof/>
                <w:webHidden/>
              </w:rPr>
            </w:r>
            <w:r w:rsidR="00187300">
              <w:rPr>
                <w:noProof/>
                <w:webHidden/>
              </w:rPr>
              <w:fldChar w:fldCharType="separate"/>
            </w:r>
            <w:r w:rsidR="00187300">
              <w:rPr>
                <w:noProof/>
                <w:webHidden/>
              </w:rPr>
              <w:t>107</w:t>
            </w:r>
            <w:r w:rsidR="00187300">
              <w:rPr>
                <w:noProof/>
                <w:webHidden/>
              </w:rPr>
              <w:fldChar w:fldCharType="end"/>
            </w:r>
          </w:hyperlink>
        </w:p>
        <w:p w14:paraId="0AA3617B" w14:textId="3B336AEF"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60" w:history="1">
            <w:r w:rsidR="00187300" w:rsidRPr="00B3353D">
              <w:rPr>
                <w:rStyle w:val="Hyperlink"/>
                <w:noProof/>
              </w:rPr>
              <w:t>8.4</w:t>
            </w:r>
            <w:r w:rsidR="00187300">
              <w:rPr>
                <w:rFonts w:asciiTheme="minorHAnsi" w:eastAsiaTheme="minorEastAsia" w:hAnsiTheme="minorHAnsi"/>
                <w:noProof/>
                <w:sz w:val="22"/>
                <w:lang w:eastAsia="de-AT"/>
              </w:rPr>
              <w:tab/>
            </w:r>
            <w:r w:rsidR="00187300" w:rsidRPr="00B3353D">
              <w:rPr>
                <w:rStyle w:val="Hyperlink"/>
                <w:noProof/>
              </w:rPr>
              <w:t>Zeitaufzeichnung</w:t>
            </w:r>
            <w:r w:rsidR="00187300">
              <w:rPr>
                <w:noProof/>
                <w:webHidden/>
              </w:rPr>
              <w:tab/>
            </w:r>
            <w:r w:rsidR="00187300">
              <w:rPr>
                <w:noProof/>
                <w:webHidden/>
              </w:rPr>
              <w:fldChar w:fldCharType="begin"/>
            </w:r>
            <w:r w:rsidR="00187300">
              <w:rPr>
                <w:noProof/>
                <w:webHidden/>
              </w:rPr>
              <w:instrText xml:space="preserve"> PAGEREF _Toc68186660 \h </w:instrText>
            </w:r>
            <w:r w:rsidR="00187300">
              <w:rPr>
                <w:noProof/>
                <w:webHidden/>
              </w:rPr>
            </w:r>
            <w:r w:rsidR="00187300">
              <w:rPr>
                <w:noProof/>
                <w:webHidden/>
              </w:rPr>
              <w:fldChar w:fldCharType="separate"/>
            </w:r>
            <w:r w:rsidR="00187300">
              <w:rPr>
                <w:noProof/>
                <w:webHidden/>
              </w:rPr>
              <w:t>108</w:t>
            </w:r>
            <w:r w:rsidR="00187300">
              <w:rPr>
                <w:noProof/>
                <w:webHidden/>
              </w:rPr>
              <w:fldChar w:fldCharType="end"/>
            </w:r>
          </w:hyperlink>
        </w:p>
        <w:p w14:paraId="38DF63CE" w14:textId="1257EA03"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61" w:history="1">
            <w:r w:rsidR="00187300" w:rsidRPr="00B3353D">
              <w:rPr>
                <w:rStyle w:val="Hyperlink"/>
                <w:noProof/>
              </w:rPr>
              <w:t>8.4.1</w:t>
            </w:r>
            <w:r w:rsidR="00187300">
              <w:rPr>
                <w:rFonts w:asciiTheme="minorHAnsi" w:eastAsiaTheme="minorEastAsia" w:hAnsiTheme="minorHAnsi"/>
                <w:noProof/>
                <w:sz w:val="22"/>
                <w:lang w:eastAsia="de-AT"/>
              </w:rPr>
              <w:tab/>
            </w:r>
            <w:r w:rsidR="00187300" w:rsidRPr="00B3353D">
              <w:rPr>
                <w:rStyle w:val="Hyperlink"/>
                <w:noProof/>
              </w:rPr>
              <w:t>Lalic Sebastijan</w:t>
            </w:r>
            <w:r w:rsidR="00187300">
              <w:rPr>
                <w:noProof/>
                <w:webHidden/>
              </w:rPr>
              <w:tab/>
            </w:r>
            <w:r w:rsidR="00187300">
              <w:rPr>
                <w:noProof/>
                <w:webHidden/>
              </w:rPr>
              <w:fldChar w:fldCharType="begin"/>
            </w:r>
            <w:r w:rsidR="00187300">
              <w:rPr>
                <w:noProof/>
                <w:webHidden/>
              </w:rPr>
              <w:instrText xml:space="preserve"> PAGEREF _Toc68186661 \h </w:instrText>
            </w:r>
            <w:r w:rsidR="00187300">
              <w:rPr>
                <w:noProof/>
                <w:webHidden/>
              </w:rPr>
            </w:r>
            <w:r w:rsidR="00187300">
              <w:rPr>
                <w:noProof/>
                <w:webHidden/>
              </w:rPr>
              <w:fldChar w:fldCharType="separate"/>
            </w:r>
            <w:r w:rsidR="00187300">
              <w:rPr>
                <w:noProof/>
                <w:webHidden/>
              </w:rPr>
              <w:t>108</w:t>
            </w:r>
            <w:r w:rsidR="00187300">
              <w:rPr>
                <w:noProof/>
                <w:webHidden/>
              </w:rPr>
              <w:fldChar w:fldCharType="end"/>
            </w:r>
          </w:hyperlink>
        </w:p>
        <w:p w14:paraId="6D04B18C" w14:textId="267EE989"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62" w:history="1">
            <w:r w:rsidR="00187300" w:rsidRPr="00B3353D">
              <w:rPr>
                <w:rStyle w:val="Hyperlink"/>
                <w:noProof/>
              </w:rPr>
              <w:t>8.4.2</w:t>
            </w:r>
            <w:r w:rsidR="00187300">
              <w:rPr>
                <w:rFonts w:asciiTheme="minorHAnsi" w:eastAsiaTheme="minorEastAsia" w:hAnsiTheme="minorHAnsi"/>
                <w:noProof/>
                <w:sz w:val="22"/>
                <w:lang w:eastAsia="de-AT"/>
              </w:rPr>
              <w:tab/>
            </w:r>
            <w:r w:rsidR="00187300" w:rsidRPr="00B3353D">
              <w:rPr>
                <w:rStyle w:val="Hyperlink"/>
                <w:noProof/>
              </w:rPr>
              <w:t>Stojicic Daniel</w:t>
            </w:r>
            <w:r w:rsidR="00187300">
              <w:rPr>
                <w:noProof/>
                <w:webHidden/>
              </w:rPr>
              <w:tab/>
            </w:r>
            <w:r w:rsidR="00187300">
              <w:rPr>
                <w:noProof/>
                <w:webHidden/>
              </w:rPr>
              <w:fldChar w:fldCharType="begin"/>
            </w:r>
            <w:r w:rsidR="00187300">
              <w:rPr>
                <w:noProof/>
                <w:webHidden/>
              </w:rPr>
              <w:instrText xml:space="preserve"> PAGEREF _Toc68186662 \h </w:instrText>
            </w:r>
            <w:r w:rsidR="00187300">
              <w:rPr>
                <w:noProof/>
                <w:webHidden/>
              </w:rPr>
            </w:r>
            <w:r w:rsidR="00187300">
              <w:rPr>
                <w:noProof/>
                <w:webHidden/>
              </w:rPr>
              <w:fldChar w:fldCharType="separate"/>
            </w:r>
            <w:r w:rsidR="00187300">
              <w:rPr>
                <w:noProof/>
                <w:webHidden/>
              </w:rPr>
              <w:t>108</w:t>
            </w:r>
            <w:r w:rsidR="00187300">
              <w:rPr>
                <w:noProof/>
                <w:webHidden/>
              </w:rPr>
              <w:fldChar w:fldCharType="end"/>
            </w:r>
          </w:hyperlink>
        </w:p>
        <w:p w14:paraId="681C2E49" w14:textId="23E67FF2" w:rsidR="00187300" w:rsidRDefault="00E729F5">
          <w:pPr>
            <w:pStyle w:val="Verzeichnis3"/>
            <w:tabs>
              <w:tab w:val="left" w:pos="1320"/>
              <w:tab w:val="right" w:leader="dot" w:pos="9062"/>
            </w:tabs>
            <w:rPr>
              <w:rFonts w:asciiTheme="minorHAnsi" w:eastAsiaTheme="minorEastAsia" w:hAnsiTheme="minorHAnsi"/>
              <w:noProof/>
              <w:sz w:val="22"/>
              <w:lang w:eastAsia="de-AT"/>
            </w:rPr>
          </w:pPr>
          <w:hyperlink w:anchor="_Toc68186663" w:history="1">
            <w:r w:rsidR="00187300" w:rsidRPr="00B3353D">
              <w:rPr>
                <w:rStyle w:val="Hyperlink"/>
                <w:noProof/>
              </w:rPr>
              <w:t>8.4.3</w:t>
            </w:r>
            <w:r w:rsidR="00187300">
              <w:rPr>
                <w:rFonts w:asciiTheme="minorHAnsi" w:eastAsiaTheme="minorEastAsia" w:hAnsiTheme="minorHAnsi"/>
                <w:noProof/>
                <w:sz w:val="22"/>
                <w:lang w:eastAsia="de-AT"/>
              </w:rPr>
              <w:tab/>
            </w:r>
            <w:r w:rsidR="00187300" w:rsidRPr="00B3353D">
              <w:rPr>
                <w:rStyle w:val="Hyperlink"/>
                <w:noProof/>
              </w:rPr>
              <w:t>Stundner Marco</w:t>
            </w:r>
            <w:r w:rsidR="00187300">
              <w:rPr>
                <w:noProof/>
                <w:webHidden/>
              </w:rPr>
              <w:tab/>
            </w:r>
            <w:r w:rsidR="00187300">
              <w:rPr>
                <w:noProof/>
                <w:webHidden/>
              </w:rPr>
              <w:fldChar w:fldCharType="begin"/>
            </w:r>
            <w:r w:rsidR="00187300">
              <w:rPr>
                <w:noProof/>
                <w:webHidden/>
              </w:rPr>
              <w:instrText xml:space="preserve"> PAGEREF _Toc68186663 \h </w:instrText>
            </w:r>
            <w:r w:rsidR="00187300">
              <w:rPr>
                <w:noProof/>
                <w:webHidden/>
              </w:rPr>
            </w:r>
            <w:r w:rsidR="00187300">
              <w:rPr>
                <w:noProof/>
                <w:webHidden/>
              </w:rPr>
              <w:fldChar w:fldCharType="separate"/>
            </w:r>
            <w:r w:rsidR="00187300">
              <w:rPr>
                <w:noProof/>
                <w:webHidden/>
              </w:rPr>
              <w:t>109</w:t>
            </w:r>
            <w:r w:rsidR="00187300">
              <w:rPr>
                <w:noProof/>
                <w:webHidden/>
              </w:rPr>
              <w:fldChar w:fldCharType="end"/>
            </w:r>
          </w:hyperlink>
        </w:p>
        <w:p w14:paraId="1C288C0D" w14:textId="52116897" w:rsidR="00187300" w:rsidRDefault="00E729F5">
          <w:pPr>
            <w:pStyle w:val="Verzeichnis1"/>
            <w:tabs>
              <w:tab w:val="left" w:pos="480"/>
              <w:tab w:val="right" w:leader="dot" w:pos="9062"/>
            </w:tabs>
            <w:rPr>
              <w:rFonts w:asciiTheme="minorHAnsi" w:eastAsiaTheme="minorEastAsia" w:hAnsiTheme="minorHAnsi"/>
              <w:noProof/>
              <w:sz w:val="22"/>
              <w:lang w:eastAsia="de-AT"/>
            </w:rPr>
          </w:pPr>
          <w:hyperlink w:anchor="_Toc68186664" w:history="1">
            <w:r w:rsidR="00187300" w:rsidRPr="00B3353D">
              <w:rPr>
                <w:rStyle w:val="Hyperlink"/>
                <w:rFonts w:cs="Times New Roman"/>
                <w:noProof/>
              </w:rPr>
              <w:t>9</w:t>
            </w:r>
            <w:r w:rsidR="00187300">
              <w:rPr>
                <w:rFonts w:asciiTheme="minorHAnsi" w:eastAsiaTheme="minorEastAsia" w:hAnsiTheme="minorHAnsi"/>
                <w:noProof/>
                <w:sz w:val="22"/>
                <w:lang w:eastAsia="de-AT"/>
              </w:rPr>
              <w:tab/>
            </w:r>
            <w:r w:rsidR="00187300" w:rsidRPr="00B3353D">
              <w:rPr>
                <w:rStyle w:val="Hyperlink"/>
                <w:rFonts w:cs="Times New Roman"/>
                <w:noProof/>
              </w:rPr>
              <w:t>Verzeichnis der Abbildungen, Tabellen und Formeln</w:t>
            </w:r>
            <w:r w:rsidR="00187300">
              <w:rPr>
                <w:noProof/>
                <w:webHidden/>
              </w:rPr>
              <w:tab/>
            </w:r>
            <w:r w:rsidR="00187300">
              <w:rPr>
                <w:noProof/>
                <w:webHidden/>
              </w:rPr>
              <w:fldChar w:fldCharType="begin"/>
            </w:r>
            <w:r w:rsidR="00187300">
              <w:rPr>
                <w:noProof/>
                <w:webHidden/>
              </w:rPr>
              <w:instrText xml:space="preserve"> PAGEREF _Toc68186664 \h </w:instrText>
            </w:r>
            <w:r w:rsidR="00187300">
              <w:rPr>
                <w:noProof/>
                <w:webHidden/>
              </w:rPr>
            </w:r>
            <w:r w:rsidR="00187300">
              <w:rPr>
                <w:noProof/>
                <w:webHidden/>
              </w:rPr>
              <w:fldChar w:fldCharType="separate"/>
            </w:r>
            <w:r w:rsidR="00187300">
              <w:rPr>
                <w:noProof/>
                <w:webHidden/>
              </w:rPr>
              <w:t>110</w:t>
            </w:r>
            <w:r w:rsidR="00187300">
              <w:rPr>
                <w:noProof/>
                <w:webHidden/>
              </w:rPr>
              <w:fldChar w:fldCharType="end"/>
            </w:r>
          </w:hyperlink>
        </w:p>
        <w:p w14:paraId="5A9186EB" w14:textId="5D8EC8C9"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65" w:history="1">
            <w:r w:rsidR="00187300" w:rsidRPr="00B3353D">
              <w:rPr>
                <w:rStyle w:val="Hyperlink"/>
                <w:rFonts w:cs="Times New Roman"/>
                <w:noProof/>
              </w:rPr>
              <w:t>9.1</w:t>
            </w:r>
            <w:r w:rsidR="00187300">
              <w:rPr>
                <w:rFonts w:asciiTheme="minorHAnsi" w:eastAsiaTheme="minorEastAsia" w:hAnsiTheme="minorHAnsi"/>
                <w:noProof/>
                <w:sz w:val="22"/>
                <w:lang w:eastAsia="de-AT"/>
              </w:rPr>
              <w:tab/>
            </w:r>
            <w:r w:rsidR="00187300" w:rsidRPr="00B3353D">
              <w:rPr>
                <w:rStyle w:val="Hyperlink"/>
                <w:rFonts w:cs="Times New Roman"/>
                <w:noProof/>
              </w:rPr>
              <w:t>Abbildungsverzeichnis</w:t>
            </w:r>
            <w:r w:rsidR="00187300">
              <w:rPr>
                <w:noProof/>
                <w:webHidden/>
              </w:rPr>
              <w:tab/>
            </w:r>
            <w:r w:rsidR="00187300">
              <w:rPr>
                <w:noProof/>
                <w:webHidden/>
              </w:rPr>
              <w:fldChar w:fldCharType="begin"/>
            </w:r>
            <w:r w:rsidR="00187300">
              <w:rPr>
                <w:noProof/>
                <w:webHidden/>
              </w:rPr>
              <w:instrText xml:space="preserve"> PAGEREF _Toc68186665 \h </w:instrText>
            </w:r>
            <w:r w:rsidR="00187300">
              <w:rPr>
                <w:noProof/>
                <w:webHidden/>
              </w:rPr>
            </w:r>
            <w:r w:rsidR="00187300">
              <w:rPr>
                <w:noProof/>
                <w:webHidden/>
              </w:rPr>
              <w:fldChar w:fldCharType="separate"/>
            </w:r>
            <w:r w:rsidR="00187300">
              <w:rPr>
                <w:noProof/>
                <w:webHidden/>
              </w:rPr>
              <w:t>110</w:t>
            </w:r>
            <w:r w:rsidR="00187300">
              <w:rPr>
                <w:noProof/>
                <w:webHidden/>
              </w:rPr>
              <w:fldChar w:fldCharType="end"/>
            </w:r>
          </w:hyperlink>
        </w:p>
        <w:p w14:paraId="1BF1C80E" w14:textId="5E67FF37"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66" w:history="1">
            <w:r w:rsidR="00187300" w:rsidRPr="00B3353D">
              <w:rPr>
                <w:rStyle w:val="Hyperlink"/>
                <w:rFonts w:cs="Times New Roman"/>
                <w:noProof/>
              </w:rPr>
              <w:t>9.2</w:t>
            </w:r>
            <w:r w:rsidR="00187300">
              <w:rPr>
                <w:rFonts w:asciiTheme="minorHAnsi" w:eastAsiaTheme="minorEastAsia" w:hAnsiTheme="minorHAnsi"/>
                <w:noProof/>
                <w:sz w:val="22"/>
                <w:lang w:eastAsia="de-AT"/>
              </w:rPr>
              <w:tab/>
            </w:r>
            <w:r w:rsidR="00187300" w:rsidRPr="00B3353D">
              <w:rPr>
                <w:rStyle w:val="Hyperlink"/>
                <w:rFonts w:cs="Times New Roman"/>
                <w:noProof/>
              </w:rPr>
              <w:t>Tabellenverzeichnis</w:t>
            </w:r>
            <w:r w:rsidR="00187300">
              <w:rPr>
                <w:noProof/>
                <w:webHidden/>
              </w:rPr>
              <w:tab/>
            </w:r>
            <w:r w:rsidR="00187300">
              <w:rPr>
                <w:noProof/>
                <w:webHidden/>
              </w:rPr>
              <w:fldChar w:fldCharType="begin"/>
            </w:r>
            <w:r w:rsidR="00187300">
              <w:rPr>
                <w:noProof/>
                <w:webHidden/>
              </w:rPr>
              <w:instrText xml:space="preserve"> PAGEREF _Toc68186666 \h </w:instrText>
            </w:r>
            <w:r w:rsidR="00187300">
              <w:rPr>
                <w:noProof/>
                <w:webHidden/>
              </w:rPr>
            </w:r>
            <w:r w:rsidR="00187300">
              <w:rPr>
                <w:noProof/>
                <w:webHidden/>
              </w:rPr>
              <w:fldChar w:fldCharType="separate"/>
            </w:r>
            <w:r w:rsidR="00187300">
              <w:rPr>
                <w:noProof/>
                <w:webHidden/>
              </w:rPr>
              <w:t>113</w:t>
            </w:r>
            <w:r w:rsidR="00187300">
              <w:rPr>
                <w:noProof/>
                <w:webHidden/>
              </w:rPr>
              <w:fldChar w:fldCharType="end"/>
            </w:r>
          </w:hyperlink>
        </w:p>
        <w:p w14:paraId="25947D08" w14:textId="0D758BF8" w:rsidR="00187300" w:rsidRDefault="00E729F5">
          <w:pPr>
            <w:pStyle w:val="Verzeichnis2"/>
            <w:tabs>
              <w:tab w:val="left" w:pos="880"/>
              <w:tab w:val="right" w:leader="dot" w:pos="9062"/>
            </w:tabs>
            <w:rPr>
              <w:rFonts w:asciiTheme="minorHAnsi" w:eastAsiaTheme="minorEastAsia" w:hAnsiTheme="minorHAnsi"/>
              <w:noProof/>
              <w:sz w:val="22"/>
              <w:lang w:eastAsia="de-AT"/>
            </w:rPr>
          </w:pPr>
          <w:hyperlink w:anchor="_Toc68186667" w:history="1">
            <w:r w:rsidR="00187300" w:rsidRPr="00B3353D">
              <w:rPr>
                <w:rStyle w:val="Hyperlink"/>
                <w:noProof/>
              </w:rPr>
              <w:t>9.3</w:t>
            </w:r>
            <w:r w:rsidR="00187300">
              <w:rPr>
                <w:rFonts w:asciiTheme="minorHAnsi" w:eastAsiaTheme="minorEastAsia" w:hAnsiTheme="minorHAnsi"/>
                <w:noProof/>
                <w:sz w:val="22"/>
                <w:lang w:eastAsia="de-AT"/>
              </w:rPr>
              <w:tab/>
            </w:r>
            <w:r w:rsidR="00187300" w:rsidRPr="00B3353D">
              <w:rPr>
                <w:rStyle w:val="Hyperlink"/>
                <w:noProof/>
              </w:rPr>
              <w:t>Formelverzeichnis</w:t>
            </w:r>
            <w:r w:rsidR="00187300">
              <w:rPr>
                <w:noProof/>
                <w:webHidden/>
              </w:rPr>
              <w:tab/>
            </w:r>
            <w:r w:rsidR="00187300">
              <w:rPr>
                <w:noProof/>
                <w:webHidden/>
              </w:rPr>
              <w:fldChar w:fldCharType="begin"/>
            </w:r>
            <w:r w:rsidR="00187300">
              <w:rPr>
                <w:noProof/>
                <w:webHidden/>
              </w:rPr>
              <w:instrText xml:space="preserve"> PAGEREF _Toc68186667 \h </w:instrText>
            </w:r>
            <w:r w:rsidR="00187300">
              <w:rPr>
                <w:noProof/>
                <w:webHidden/>
              </w:rPr>
            </w:r>
            <w:r w:rsidR="00187300">
              <w:rPr>
                <w:noProof/>
                <w:webHidden/>
              </w:rPr>
              <w:fldChar w:fldCharType="separate"/>
            </w:r>
            <w:r w:rsidR="00187300">
              <w:rPr>
                <w:noProof/>
                <w:webHidden/>
              </w:rPr>
              <w:t>113</w:t>
            </w:r>
            <w:r w:rsidR="00187300">
              <w:rPr>
                <w:noProof/>
                <w:webHidden/>
              </w:rPr>
              <w:fldChar w:fldCharType="end"/>
            </w:r>
          </w:hyperlink>
        </w:p>
        <w:p w14:paraId="4C8D5B5F" w14:textId="2F6BA020" w:rsidR="00187300" w:rsidRDefault="00E729F5">
          <w:pPr>
            <w:pStyle w:val="Verzeichnis1"/>
            <w:tabs>
              <w:tab w:val="left" w:pos="480"/>
              <w:tab w:val="right" w:leader="dot" w:pos="9062"/>
            </w:tabs>
            <w:rPr>
              <w:rFonts w:asciiTheme="minorHAnsi" w:eastAsiaTheme="minorEastAsia" w:hAnsiTheme="minorHAnsi"/>
              <w:noProof/>
              <w:sz w:val="22"/>
              <w:lang w:eastAsia="de-AT"/>
            </w:rPr>
          </w:pPr>
          <w:hyperlink w:anchor="_Toc68186668" w:history="1">
            <w:r w:rsidR="00187300" w:rsidRPr="00B3353D">
              <w:rPr>
                <w:rStyle w:val="Hyperlink"/>
                <w:rFonts w:cs="Times New Roman"/>
                <w:noProof/>
              </w:rPr>
              <w:t>10</w:t>
            </w:r>
            <w:r w:rsidR="00187300">
              <w:rPr>
                <w:rFonts w:asciiTheme="minorHAnsi" w:eastAsiaTheme="minorEastAsia" w:hAnsiTheme="minorHAnsi"/>
                <w:noProof/>
                <w:sz w:val="22"/>
                <w:lang w:eastAsia="de-AT"/>
              </w:rPr>
              <w:tab/>
            </w:r>
            <w:r w:rsidR="00187300" w:rsidRPr="00B3353D">
              <w:rPr>
                <w:rStyle w:val="Hyperlink"/>
                <w:rFonts w:cs="Times New Roman"/>
                <w:noProof/>
              </w:rPr>
              <w:t>Quellenangaben</w:t>
            </w:r>
            <w:r w:rsidR="00187300">
              <w:rPr>
                <w:noProof/>
                <w:webHidden/>
              </w:rPr>
              <w:tab/>
            </w:r>
            <w:r w:rsidR="00187300">
              <w:rPr>
                <w:noProof/>
                <w:webHidden/>
              </w:rPr>
              <w:fldChar w:fldCharType="begin"/>
            </w:r>
            <w:r w:rsidR="00187300">
              <w:rPr>
                <w:noProof/>
                <w:webHidden/>
              </w:rPr>
              <w:instrText xml:space="preserve"> PAGEREF _Toc68186668 \h </w:instrText>
            </w:r>
            <w:r w:rsidR="00187300">
              <w:rPr>
                <w:noProof/>
                <w:webHidden/>
              </w:rPr>
            </w:r>
            <w:r w:rsidR="00187300">
              <w:rPr>
                <w:noProof/>
                <w:webHidden/>
              </w:rPr>
              <w:fldChar w:fldCharType="separate"/>
            </w:r>
            <w:r w:rsidR="00187300">
              <w:rPr>
                <w:noProof/>
                <w:webHidden/>
              </w:rPr>
              <w:t>114</w:t>
            </w:r>
            <w:r w:rsidR="00187300">
              <w:rPr>
                <w:noProof/>
                <w:webHidden/>
              </w:rPr>
              <w:fldChar w:fldCharType="end"/>
            </w:r>
          </w:hyperlink>
        </w:p>
        <w:p w14:paraId="07A5005C" w14:textId="65F71F94" w:rsidR="00DB3085" w:rsidRDefault="00DB3085">
          <w:r>
            <w:fldChar w:fldCharType="end"/>
          </w:r>
        </w:p>
      </w:sdtContent>
    </w:sdt>
    <w:p w14:paraId="58F0FAC7" w14:textId="77777777" w:rsidR="00CD6F04" w:rsidRDefault="00CD6F04" w:rsidP="00CD6F04">
      <w:pPr>
        <w:pStyle w:val="berschrift1"/>
        <w:rPr>
          <w:rFonts w:cs="Times New Roman"/>
        </w:rPr>
      </w:pPr>
      <w:bookmarkStart w:id="29" w:name="_Toc68186501"/>
      <w:r>
        <w:rPr>
          <w:rFonts w:cs="Times New Roman"/>
        </w:rPr>
        <w:lastRenderedPageBreak/>
        <w:t>Einleitung</w:t>
      </w:r>
      <w:bookmarkEnd w:id="28"/>
      <w:bookmarkEnd w:id="29"/>
    </w:p>
    <w:p w14:paraId="2FD1979C" w14:textId="69303C86" w:rsidR="00CD6F04" w:rsidRPr="00DA1C06" w:rsidRDefault="00CD6F04" w:rsidP="00CD6F04">
      <w:pPr>
        <w:pStyle w:val="berschrift2"/>
        <w:rPr>
          <w:rFonts w:cs="Times New Roman"/>
        </w:rPr>
      </w:pPr>
      <w:bookmarkStart w:id="30" w:name="_Toc60758533"/>
      <w:bookmarkStart w:id="31" w:name="_Toc68186502"/>
      <w:r w:rsidRPr="00DA1C06">
        <w:rPr>
          <w:rFonts w:cs="Times New Roman"/>
        </w:rPr>
        <w:t>Zielsetzung</w:t>
      </w:r>
      <w:bookmarkEnd w:id="30"/>
      <w:bookmarkEnd w:id="31"/>
    </w:p>
    <w:p w14:paraId="18250BAF" w14:textId="5EDEA471" w:rsidR="00DE74CE" w:rsidRDefault="001D0655" w:rsidP="007C00AA">
      <w:pPr>
        <w:jc w:val="both"/>
        <w:rPr>
          <w:color w:val="000000" w:themeColor="text1"/>
        </w:rPr>
        <w:pPrChange w:id="32" w:author="Christian Fuchsberger" w:date="2021-04-03T15:46:00Z">
          <w:pPr/>
        </w:pPrChange>
      </w:pPr>
      <w:r w:rsidRPr="001D0655">
        <w:rPr>
          <w:color w:val="000000" w:themeColor="text1"/>
        </w:rPr>
        <w:t>D</w:t>
      </w:r>
      <w:r>
        <w:rPr>
          <w:color w:val="000000" w:themeColor="text1"/>
        </w:rPr>
        <w:t>ie „CSSU</w:t>
      </w:r>
      <w:r w:rsidR="00DA1C06">
        <w:rPr>
          <w:color w:val="000000" w:themeColor="text1"/>
        </w:rPr>
        <w:t>“ ist eine Stabilisierungseinheit</w:t>
      </w:r>
      <w:r w:rsidR="00176154">
        <w:rPr>
          <w:color w:val="000000" w:themeColor="text1"/>
        </w:rPr>
        <w:t xml:space="preserve"> für Kameras</w:t>
      </w:r>
      <w:r w:rsidR="00DA1C06">
        <w:rPr>
          <w:color w:val="000000" w:themeColor="text1"/>
        </w:rPr>
        <w:t xml:space="preserve">, </w:t>
      </w:r>
      <w:r w:rsidR="00176154">
        <w:rPr>
          <w:color w:val="000000" w:themeColor="text1"/>
        </w:rPr>
        <w:t>die</w:t>
      </w:r>
      <w:r w:rsidR="00DA1C06">
        <w:rPr>
          <w:color w:val="000000" w:themeColor="text1"/>
        </w:rPr>
        <w:t xml:space="preserve"> bei Bild- und Videoaufnahme</w:t>
      </w:r>
      <w:r w:rsidR="00176154">
        <w:rPr>
          <w:color w:val="000000" w:themeColor="text1"/>
        </w:rPr>
        <w:t>n</w:t>
      </w:r>
      <w:r w:rsidR="00DA1C06">
        <w:rPr>
          <w:color w:val="000000" w:themeColor="text1"/>
        </w:rPr>
        <w:t xml:space="preserve"> unterstützen soll. Die Unterstützung </w:t>
      </w:r>
      <w:r w:rsidR="00176154">
        <w:rPr>
          <w:color w:val="000000" w:themeColor="text1"/>
        </w:rPr>
        <w:t>wird</w:t>
      </w:r>
      <w:r w:rsidR="00DA1C06">
        <w:rPr>
          <w:color w:val="000000" w:themeColor="text1"/>
        </w:rPr>
        <w:t xml:space="preserve"> durch </w:t>
      </w:r>
      <w:r w:rsidR="00780B43">
        <w:rPr>
          <w:color w:val="000000" w:themeColor="text1"/>
        </w:rPr>
        <w:t>Stabilisierung des Aufnahmegerätes in einer waagrechten Ebene</w:t>
      </w:r>
      <w:r w:rsidR="00DA1C06">
        <w:rPr>
          <w:color w:val="000000" w:themeColor="text1"/>
        </w:rPr>
        <w:t xml:space="preserve"> erreicht.</w:t>
      </w:r>
      <w:r w:rsidR="00DE6E41">
        <w:rPr>
          <w:color w:val="000000" w:themeColor="text1"/>
        </w:rPr>
        <w:t xml:space="preserve"> Dies wird durch eine Positionsregelung der drei betreffenden Achsen realisiert. </w:t>
      </w:r>
      <w:r w:rsidR="00780B43">
        <w:rPr>
          <w:color w:val="000000" w:themeColor="text1"/>
        </w:rPr>
        <w:t xml:space="preserve">Das Produkt </w:t>
      </w:r>
      <w:r w:rsidR="00DE6E41">
        <w:rPr>
          <w:color w:val="000000" w:themeColor="text1"/>
        </w:rPr>
        <w:t xml:space="preserve">ermöglicht auch </w:t>
      </w:r>
      <w:r w:rsidR="00780B43">
        <w:rPr>
          <w:color w:val="000000" w:themeColor="text1"/>
        </w:rPr>
        <w:t xml:space="preserve">eine portable und </w:t>
      </w:r>
      <w:r w:rsidR="006C12E4">
        <w:rPr>
          <w:color w:val="000000" w:themeColor="text1"/>
        </w:rPr>
        <w:t>einfache</w:t>
      </w:r>
      <w:r w:rsidR="00780B43">
        <w:rPr>
          <w:color w:val="000000" w:themeColor="text1"/>
        </w:rPr>
        <w:t xml:space="preserve"> Bedienung. </w:t>
      </w:r>
      <w:r w:rsidR="00DA1C06">
        <w:rPr>
          <w:color w:val="000000" w:themeColor="text1"/>
        </w:rPr>
        <w:t xml:space="preserve">Weiters </w:t>
      </w:r>
      <w:r w:rsidR="00176154">
        <w:rPr>
          <w:color w:val="000000" w:themeColor="text1"/>
        </w:rPr>
        <w:t>schafft</w:t>
      </w:r>
      <w:r w:rsidR="00DA1C06">
        <w:rPr>
          <w:color w:val="000000" w:themeColor="text1"/>
        </w:rPr>
        <w:t xml:space="preserve"> </w:t>
      </w:r>
      <w:r w:rsidR="00780B43">
        <w:rPr>
          <w:color w:val="000000" w:themeColor="text1"/>
        </w:rPr>
        <w:t xml:space="preserve">die „CSSU“ </w:t>
      </w:r>
      <w:r w:rsidR="00DA1C06">
        <w:rPr>
          <w:color w:val="000000" w:themeColor="text1"/>
        </w:rPr>
        <w:t>eine Grundlage für Weiterentwicklung</w:t>
      </w:r>
      <w:r w:rsidR="00DE6E41">
        <w:rPr>
          <w:color w:val="000000" w:themeColor="text1"/>
        </w:rPr>
        <w:t>en</w:t>
      </w:r>
      <w:r w:rsidR="00DA1C06">
        <w:rPr>
          <w:color w:val="000000" w:themeColor="text1"/>
        </w:rPr>
        <w:t xml:space="preserve">, </w:t>
      </w:r>
      <w:r w:rsidR="00780B43">
        <w:rPr>
          <w:color w:val="000000" w:themeColor="text1"/>
        </w:rPr>
        <w:t>vor allem</w:t>
      </w:r>
      <w:r w:rsidR="00DA1C06">
        <w:rPr>
          <w:color w:val="000000" w:themeColor="text1"/>
        </w:rPr>
        <w:t xml:space="preserve"> im Bereich der Drohnenaufnahmen findet das genutzte Prinzip bereits heute Anwendung. </w:t>
      </w:r>
    </w:p>
    <w:p w14:paraId="1E5766C8" w14:textId="1A0ED76E" w:rsidR="00261F69" w:rsidRDefault="00261F69" w:rsidP="002440C5">
      <w:pPr>
        <w:rPr>
          <w:color w:val="000000" w:themeColor="text1"/>
        </w:rPr>
      </w:pPr>
    </w:p>
    <w:p w14:paraId="466B6975" w14:textId="21B986D2" w:rsidR="00261F69" w:rsidRDefault="00261F69" w:rsidP="002440C5">
      <w:pPr>
        <w:rPr>
          <w:color w:val="000000" w:themeColor="text1"/>
        </w:rPr>
      </w:pPr>
    </w:p>
    <w:p w14:paraId="6575ED8B" w14:textId="7826E3BB" w:rsidR="00261F69" w:rsidRDefault="00261F69" w:rsidP="002440C5">
      <w:pPr>
        <w:rPr>
          <w:color w:val="000000" w:themeColor="text1"/>
        </w:rPr>
      </w:pPr>
    </w:p>
    <w:p w14:paraId="06FB6EE7" w14:textId="76DA5208" w:rsidR="00261F69" w:rsidRDefault="00261F69" w:rsidP="002440C5">
      <w:pPr>
        <w:rPr>
          <w:color w:val="000000" w:themeColor="text1"/>
        </w:rPr>
      </w:pPr>
    </w:p>
    <w:p w14:paraId="3089ED00" w14:textId="3655E8A6" w:rsidR="00261F69" w:rsidRDefault="00261F69" w:rsidP="002440C5">
      <w:pPr>
        <w:rPr>
          <w:color w:val="000000" w:themeColor="text1"/>
        </w:rPr>
      </w:pPr>
    </w:p>
    <w:p w14:paraId="18CB055E" w14:textId="3F99B18D" w:rsidR="00261F69" w:rsidRDefault="00261F69" w:rsidP="002440C5">
      <w:pPr>
        <w:rPr>
          <w:color w:val="000000" w:themeColor="text1"/>
        </w:rPr>
      </w:pPr>
    </w:p>
    <w:p w14:paraId="063D563A" w14:textId="7A21A70A" w:rsidR="00261F69" w:rsidRDefault="00261F69" w:rsidP="002440C5">
      <w:pPr>
        <w:rPr>
          <w:color w:val="000000" w:themeColor="text1"/>
        </w:rPr>
      </w:pPr>
    </w:p>
    <w:p w14:paraId="78121EC5" w14:textId="6A335A62" w:rsidR="00261F69" w:rsidRDefault="00261F69" w:rsidP="002440C5">
      <w:pPr>
        <w:rPr>
          <w:color w:val="000000" w:themeColor="text1"/>
        </w:rPr>
      </w:pPr>
    </w:p>
    <w:p w14:paraId="4F1F5451" w14:textId="7FF284C8" w:rsidR="00261F69" w:rsidRDefault="00261F69" w:rsidP="002440C5">
      <w:pPr>
        <w:rPr>
          <w:color w:val="000000" w:themeColor="text1"/>
        </w:rPr>
      </w:pPr>
    </w:p>
    <w:p w14:paraId="15DCF94D" w14:textId="5954B033" w:rsidR="00261F69" w:rsidRDefault="00261F69" w:rsidP="002440C5">
      <w:pPr>
        <w:rPr>
          <w:color w:val="000000" w:themeColor="text1"/>
        </w:rPr>
      </w:pPr>
    </w:p>
    <w:p w14:paraId="20F87B55" w14:textId="77A02772" w:rsidR="00261F69" w:rsidRDefault="00261F69" w:rsidP="002440C5">
      <w:pPr>
        <w:rPr>
          <w:color w:val="000000" w:themeColor="text1"/>
        </w:rPr>
      </w:pPr>
    </w:p>
    <w:p w14:paraId="561629C3" w14:textId="2B4D06AB" w:rsidR="00261F69" w:rsidRDefault="00261F69" w:rsidP="002440C5">
      <w:pPr>
        <w:rPr>
          <w:color w:val="000000" w:themeColor="text1"/>
        </w:rPr>
      </w:pPr>
    </w:p>
    <w:p w14:paraId="45058605" w14:textId="7FF3349F" w:rsidR="00261F69" w:rsidRDefault="00261F69" w:rsidP="002440C5">
      <w:pPr>
        <w:rPr>
          <w:color w:val="000000" w:themeColor="text1"/>
        </w:rPr>
      </w:pPr>
    </w:p>
    <w:p w14:paraId="3036AA8E" w14:textId="3C39C78D" w:rsidR="00261F69" w:rsidRDefault="00261F69" w:rsidP="002440C5">
      <w:pPr>
        <w:rPr>
          <w:color w:val="000000" w:themeColor="text1"/>
        </w:rPr>
      </w:pPr>
    </w:p>
    <w:p w14:paraId="0FA94E62" w14:textId="6D30B720" w:rsidR="00261F69" w:rsidRDefault="00261F69" w:rsidP="002440C5">
      <w:pPr>
        <w:rPr>
          <w:color w:val="000000" w:themeColor="text1"/>
        </w:rPr>
      </w:pPr>
    </w:p>
    <w:p w14:paraId="00EE494E" w14:textId="507EE06B" w:rsidR="00261F69" w:rsidRDefault="00261F69" w:rsidP="002440C5">
      <w:pPr>
        <w:rPr>
          <w:color w:val="000000" w:themeColor="text1"/>
        </w:rPr>
      </w:pPr>
    </w:p>
    <w:p w14:paraId="2E7453B9" w14:textId="3FBC9FE5" w:rsidR="00261F69" w:rsidRDefault="00261F69" w:rsidP="002440C5">
      <w:pPr>
        <w:rPr>
          <w:color w:val="000000" w:themeColor="text1"/>
        </w:rPr>
      </w:pPr>
    </w:p>
    <w:p w14:paraId="424EFD2B" w14:textId="6B532074" w:rsidR="00261F69" w:rsidRDefault="00261F69" w:rsidP="002440C5">
      <w:pPr>
        <w:rPr>
          <w:color w:val="000000" w:themeColor="text1"/>
        </w:rPr>
      </w:pPr>
    </w:p>
    <w:p w14:paraId="6F10E711" w14:textId="767D6ACA" w:rsidR="00261F69" w:rsidRDefault="00261F69" w:rsidP="002440C5">
      <w:pPr>
        <w:rPr>
          <w:color w:val="000000" w:themeColor="text1"/>
        </w:rPr>
      </w:pPr>
    </w:p>
    <w:p w14:paraId="4476ABB6" w14:textId="17A6475A" w:rsidR="00261F69" w:rsidRDefault="00261F69" w:rsidP="002440C5">
      <w:pPr>
        <w:rPr>
          <w:color w:val="000000" w:themeColor="text1"/>
        </w:rPr>
      </w:pPr>
    </w:p>
    <w:p w14:paraId="610C0031" w14:textId="24702FFE" w:rsidR="00261F69" w:rsidRDefault="00261F69" w:rsidP="002440C5">
      <w:pPr>
        <w:rPr>
          <w:color w:val="000000" w:themeColor="text1"/>
        </w:rPr>
      </w:pPr>
    </w:p>
    <w:p w14:paraId="04C36F6C" w14:textId="77777777" w:rsidR="00261F69" w:rsidRDefault="00261F69" w:rsidP="002440C5">
      <w:pPr>
        <w:rPr>
          <w:color w:val="000000" w:themeColor="text1"/>
        </w:rPr>
      </w:pPr>
    </w:p>
    <w:p w14:paraId="4DE579C7" w14:textId="5B1033CF" w:rsidR="00FE57EE" w:rsidRDefault="00E8618F" w:rsidP="00FE57EE">
      <w:pPr>
        <w:pStyle w:val="berschrift2"/>
      </w:pPr>
      <w:bookmarkStart w:id="33" w:name="_Toc68186503"/>
      <w:r>
        <w:lastRenderedPageBreak/>
        <w:t>Realisierungsansatz</w:t>
      </w:r>
      <w:bookmarkEnd w:id="33"/>
    </w:p>
    <w:p w14:paraId="7BF12A30" w14:textId="3C445F92" w:rsidR="00FE57EE" w:rsidRPr="00FE57EE" w:rsidRDefault="00FE57EE" w:rsidP="00FE57EE">
      <w:r>
        <w:t xml:space="preserve">In Zusammenarbeit </w:t>
      </w:r>
      <w:r w:rsidR="00DE74CE">
        <w:t>der</w:t>
      </w:r>
      <w:r>
        <w:t xml:space="preserve"> </w:t>
      </w:r>
      <w:r w:rsidR="00DE74CE">
        <w:t>Teammitglieder</w:t>
      </w:r>
      <w:r>
        <w:t xml:space="preserve"> und Prof</w:t>
      </w:r>
      <w:r w:rsidR="00B22430">
        <w:t>.</w:t>
      </w:r>
      <w:r>
        <w:t xml:space="preserve"> Fuchsberger wurde ein Blockschaltbild entwickelt, welches die einzelnen </w:t>
      </w:r>
      <w:r w:rsidR="00950361">
        <w:t>Blöcke</w:t>
      </w:r>
      <w:r>
        <w:t xml:space="preserve"> </w:t>
      </w:r>
      <w:r w:rsidR="00950361">
        <w:t xml:space="preserve">und </w:t>
      </w:r>
      <w:r w:rsidR="00B22430">
        <w:t xml:space="preserve">die </w:t>
      </w:r>
      <w:r w:rsidR="00950361">
        <w:t xml:space="preserve">entsprechende </w:t>
      </w:r>
      <w:r w:rsidR="00B22430">
        <w:t xml:space="preserve">Funktion unseres </w:t>
      </w:r>
      <w:r w:rsidR="00984455">
        <w:t>Realisierungsansatzes</w:t>
      </w:r>
      <w:r w:rsidR="00B22430">
        <w:t xml:space="preserve"> </w:t>
      </w:r>
      <w:proofErr w:type="gramStart"/>
      <w:r w:rsidR="00B22430">
        <w:t>aufzeigt</w:t>
      </w:r>
      <w:proofErr w:type="gramEnd"/>
      <w:r w:rsidR="00950361">
        <w:t>.</w:t>
      </w:r>
      <w:r>
        <w:t xml:space="preserve"> </w:t>
      </w:r>
    </w:p>
    <w:p w14:paraId="0639DB65" w14:textId="3206B65D" w:rsidR="006C12E4" w:rsidRDefault="00E8618F" w:rsidP="006C12E4">
      <w:pPr>
        <w:keepNext/>
      </w:pPr>
      <w:r>
        <w:rPr>
          <w:noProof/>
        </w:rPr>
        <w:drawing>
          <wp:inline distT="0" distB="0" distL="0" distR="0" wp14:anchorId="468EE9A6" wp14:editId="649BE257">
            <wp:extent cx="4969566" cy="4662428"/>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47" t="1295" r="1291" b="4498"/>
                    <a:stretch/>
                  </pic:blipFill>
                  <pic:spPr bwMode="auto">
                    <a:xfrm>
                      <a:off x="0" y="0"/>
                      <a:ext cx="4969566" cy="4662428"/>
                    </a:xfrm>
                    <a:prstGeom prst="rect">
                      <a:avLst/>
                    </a:prstGeom>
                    <a:ln>
                      <a:noFill/>
                    </a:ln>
                    <a:extLst>
                      <a:ext uri="{53640926-AAD7-44D8-BBD7-CCE9431645EC}">
                        <a14:shadowObscured xmlns:a14="http://schemas.microsoft.com/office/drawing/2010/main"/>
                      </a:ext>
                    </a:extLst>
                  </pic:spPr>
                </pic:pic>
              </a:graphicData>
            </a:graphic>
          </wp:inline>
        </w:drawing>
      </w:r>
    </w:p>
    <w:p w14:paraId="23D52D6F" w14:textId="3E975152" w:rsidR="006C12E4" w:rsidRDefault="006C12E4" w:rsidP="006C12E4">
      <w:pPr>
        <w:pStyle w:val="Beschriftung"/>
      </w:pPr>
      <w:bookmarkStart w:id="34" w:name="_Toc68186669"/>
      <w:r>
        <w:t xml:space="preserve">Abbildung </w:t>
      </w:r>
      <w:fldSimple w:instr=" SEQ Abbildung \* ARABIC ">
        <w:r w:rsidR="00187300">
          <w:rPr>
            <w:noProof/>
          </w:rPr>
          <w:t>1</w:t>
        </w:r>
      </w:fldSimple>
      <w:r>
        <w:t xml:space="preserve"> Blockschaltbild der CSSU</w:t>
      </w:r>
      <w:bookmarkEnd w:id="34"/>
    </w:p>
    <w:p w14:paraId="7A0C9E42" w14:textId="58962F57" w:rsidR="006C12E4" w:rsidRDefault="00B22430" w:rsidP="006C12E4">
      <w:r>
        <w:t xml:space="preserve">Die Versorgung sollte, aufgrund der Portabilität, durch ein Akkupack erfolgen. Der Entladevorgang </w:t>
      </w:r>
      <w:r w:rsidR="00DE74CE">
        <w:t>soll</w:t>
      </w:r>
      <w:r>
        <w:t xml:space="preserve"> durch eine </w:t>
      </w:r>
      <w:proofErr w:type="spellStart"/>
      <w:r>
        <w:t>Battery</w:t>
      </w:r>
      <w:proofErr w:type="spellEnd"/>
      <w:r>
        <w:t>-</w:t>
      </w:r>
      <w:proofErr w:type="spellStart"/>
      <w:r>
        <w:t>Managment</w:t>
      </w:r>
      <w:proofErr w:type="spellEnd"/>
      <w:r>
        <w:t xml:space="preserve">-Platine, welche unter anderem vor Tiefenentladungen schützt, abgesichert werden. Der Akkuzustand </w:t>
      </w:r>
      <w:r w:rsidR="00DE74CE">
        <w:t>sollte</w:t>
      </w:r>
      <w:r>
        <w:t xml:space="preserve"> während der Entladung </w:t>
      </w:r>
      <w:r w:rsidR="00DE74CE">
        <w:t xml:space="preserve">durch den Mikrocontroller </w:t>
      </w:r>
      <w:r>
        <w:t>erfasst</w:t>
      </w:r>
      <w:r w:rsidR="00DE74CE">
        <w:t xml:space="preserve"> werden</w:t>
      </w:r>
      <w:r>
        <w:t>.</w:t>
      </w:r>
      <w:r w:rsidR="00DE74CE">
        <w:t xml:space="preserve"> Die Versorgungsspannung wird auf die entsprechend benötigten Level herabgeregelt. Die Abweichung zur gewünschten Position, der Plattform, wird durch eine inertiale Messeinheit und einen Mikrocontroller entsprechend der implementierten Regelung verarbeitet, sodass die Aktuatoren angesteuert werden können.</w:t>
      </w:r>
      <w:r w:rsidR="00261F69">
        <w:t xml:space="preserve"> Es werden drei Aktuatoren benutzt um die Position um drei Achsen steuern zu können, diese werden entsprechend der kardanischen Aufhängung, mechanisch verbunden.</w:t>
      </w:r>
      <w:r w:rsidR="00DE74CE">
        <w:t xml:space="preserve"> </w:t>
      </w:r>
      <w:r w:rsidR="00E8618F">
        <w:t xml:space="preserve">Die Kommunikation mit dem Benutzer wird durch ein </w:t>
      </w:r>
      <w:proofErr w:type="spellStart"/>
      <w:r w:rsidR="00E8618F">
        <w:t>Oled</w:t>
      </w:r>
      <w:proofErr w:type="spellEnd"/>
      <w:r w:rsidR="00E8618F">
        <w:t>-Display ermöglicht.</w:t>
      </w:r>
    </w:p>
    <w:p w14:paraId="14A303C9" w14:textId="77777777" w:rsidR="00261F69" w:rsidRPr="006C12E4" w:rsidRDefault="00261F69" w:rsidP="006C12E4"/>
    <w:p w14:paraId="2A0E36AE" w14:textId="27E4CBB4" w:rsidR="000965A1" w:rsidRPr="00D577C1" w:rsidRDefault="000965A1" w:rsidP="000965A1">
      <w:pPr>
        <w:pStyle w:val="berschrift2"/>
        <w:rPr>
          <w:rFonts w:cs="Times New Roman"/>
        </w:rPr>
      </w:pPr>
      <w:bookmarkStart w:id="35" w:name="_Toc68186504"/>
      <w:r w:rsidRPr="00D577C1">
        <w:rPr>
          <w:rFonts w:cs="Times New Roman"/>
        </w:rPr>
        <w:lastRenderedPageBreak/>
        <w:t>Projektstruktur</w:t>
      </w:r>
      <w:bookmarkEnd w:id="35"/>
    </w:p>
    <w:p w14:paraId="66C62491" w14:textId="07E9C56D" w:rsidR="00E034F7" w:rsidRPr="00E034F7" w:rsidRDefault="000965A1" w:rsidP="00E034F7">
      <w:pPr>
        <w:pStyle w:val="berschrift3"/>
        <w:rPr>
          <w:rFonts w:cs="Times New Roman"/>
        </w:rPr>
      </w:pPr>
      <w:bookmarkStart w:id="36" w:name="_Toc68186505"/>
      <w:r w:rsidRPr="00D577C1">
        <w:rPr>
          <w:rFonts w:cs="Times New Roman"/>
        </w:rPr>
        <w:t>Personal</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4"/>
        <w:gridCol w:w="1553"/>
        <w:gridCol w:w="2873"/>
      </w:tblGrid>
      <w:tr w:rsidR="00A52745" w14:paraId="09A79343" w14:textId="1083302A" w:rsidTr="00A52745">
        <w:trPr>
          <w:trHeight w:val="354"/>
        </w:trPr>
        <w:tc>
          <w:tcPr>
            <w:tcW w:w="2184" w:type="dxa"/>
            <w:tcBorders>
              <w:top w:val="single" w:sz="4" w:space="0" w:color="auto"/>
              <w:left w:val="single" w:sz="4" w:space="0" w:color="auto"/>
              <w:bottom w:val="single" w:sz="4" w:space="0" w:color="auto"/>
              <w:right w:val="single" w:sz="4" w:space="0" w:color="auto"/>
            </w:tcBorders>
            <w:shd w:val="clear" w:color="auto" w:fill="E0E0E0"/>
            <w:hideMark/>
          </w:tcPr>
          <w:p w14:paraId="1BA19200" w14:textId="77777777" w:rsidR="00A52745" w:rsidRDefault="00A52745" w:rsidP="007C594A">
            <w:pPr>
              <w:rPr>
                <w:rFonts w:ascii="Arial" w:hAnsi="Arial" w:cs="Arial"/>
                <w:b/>
                <w:sz w:val="20"/>
              </w:rPr>
            </w:pPr>
            <w:r>
              <w:rPr>
                <w:rFonts w:ascii="Arial" w:hAnsi="Arial" w:cs="Arial"/>
                <w:b/>
                <w:sz w:val="20"/>
              </w:rPr>
              <w:t>Rolle(n)</w:t>
            </w:r>
          </w:p>
        </w:tc>
        <w:tc>
          <w:tcPr>
            <w:tcW w:w="1553" w:type="dxa"/>
            <w:tcBorders>
              <w:top w:val="single" w:sz="4" w:space="0" w:color="auto"/>
              <w:left w:val="single" w:sz="4" w:space="0" w:color="auto"/>
              <w:bottom w:val="single" w:sz="4" w:space="0" w:color="auto"/>
              <w:right w:val="single" w:sz="4" w:space="0" w:color="auto"/>
            </w:tcBorders>
            <w:shd w:val="clear" w:color="auto" w:fill="E0E0E0"/>
            <w:hideMark/>
          </w:tcPr>
          <w:p w14:paraId="206AC4F9" w14:textId="77777777" w:rsidR="00A52745" w:rsidRDefault="00A52745" w:rsidP="007C594A">
            <w:pPr>
              <w:rPr>
                <w:rFonts w:ascii="Arial" w:hAnsi="Arial" w:cs="Arial"/>
                <w:b/>
                <w:sz w:val="20"/>
              </w:rPr>
            </w:pPr>
            <w:r>
              <w:rPr>
                <w:rFonts w:ascii="Arial" w:hAnsi="Arial" w:cs="Arial"/>
                <w:b/>
                <w:sz w:val="20"/>
              </w:rPr>
              <w:t>Name</w:t>
            </w:r>
          </w:p>
        </w:tc>
        <w:tc>
          <w:tcPr>
            <w:tcW w:w="2873" w:type="dxa"/>
            <w:tcBorders>
              <w:top w:val="single" w:sz="4" w:space="0" w:color="auto"/>
              <w:left w:val="single" w:sz="4" w:space="0" w:color="auto"/>
              <w:bottom w:val="single" w:sz="4" w:space="0" w:color="auto"/>
              <w:right w:val="single" w:sz="4" w:space="0" w:color="auto"/>
            </w:tcBorders>
            <w:shd w:val="clear" w:color="auto" w:fill="E0E0E0"/>
            <w:hideMark/>
          </w:tcPr>
          <w:p w14:paraId="3B13360F" w14:textId="77777777" w:rsidR="00A52745" w:rsidRDefault="00A52745" w:rsidP="007C594A">
            <w:pPr>
              <w:rPr>
                <w:rFonts w:ascii="Arial" w:hAnsi="Arial" w:cs="Arial"/>
                <w:b/>
                <w:sz w:val="20"/>
              </w:rPr>
            </w:pPr>
            <w:r>
              <w:rPr>
                <w:rFonts w:ascii="Arial" w:hAnsi="Arial" w:cs="Arial"/>
                <w:b/>
                <w:sz w:val="20"/>
              </w:rPr>
              <w:t>E-Mail</w:t>
            </w:r>
          </w:p>
        </w:tc>
      </w:tr>
      <w:tr w:rsidR="00A52745" w14:paraId="674B75B7" w14:textId="646A9182" w:rsidTr="00A52745">
        <w:tc>
          <w:tcPr>
            <w:tcW w:w="2184" w:type="dxa"/>
            <w:tcBorders>
              <w:top w:val="single" w:sz="4" w:space="0" w:color="auto"/>
              <w:left w:val="single" w:sz="4" w:space="0" w:color="auto"/>
              <w:bottom w:val="single" w:sz="4" w:space="0" w:color="auto"/>
              <w:right w:val="single" w:sz="4" w:space="0" w:color="auto"/>
            </w:tcBorders>
            <w:hideMark/>
          </w:tcPr>
          <w:p w14:paraId="7CC93632" w14:textId="77777777" w:rsidR="00A52745" w:rsidRPr="007414D0" w:rsidRDefault="00A52745" w:rsidP="007414D0">
            <w:pPr>
              <w:rPr>
                <w:sz w:val="22"/>
                <w:szCs w:val="20"/>
              </w:rPr>
            </w:pPr>
            <w:r w:rsidRPr="007414D0">
              <w:rPr>
                <w:sz w:val="22"/>
                <w:szCs w:val="20"/>
              </w:rPr>
              <w:t>Projektbetreuer CSSU (Hauptverantwortlich)</w:t>
            </w:r>
          </w:p>
        </w:tc>
        <w:tc>
          <w:tcPr>
            <w:tcW w:w="1553" w:type="dxa"/>
            <w:tcBorders>
              <w:top w:val="single" w:sz="4" w:space="0" w:color="auto"/>
              <w:left w:val="single" w:sz="4" w:space="0" w:color="auto"/>
              <w:bottom w:val="single" w:sz="4" w:space="0" w:color="auto"/>
              <w:right w:val="single" w:sz="4" w:space="0" w:color="auto"/>
            </w:tcBorders>
            <w:hideMark/>
          </w:tcPr>
          <w:p w14:paraId="4E311998" w14:textId="05B3E7B8" w:rsidR="00A52745" w:rsidRPr="007414D0" w:rsidRDefault="00A52745" w:rsidP="007414D0">
            <w:pPr>
              <w:rPr>
                <w:rFonts w:cs="Times New Roman"/>
                <w:sz w:val="22"/>
                <w:szCs w:val="20"/>
              </w:rPr>
            </w:pPr>
            <w:r w:rsidRPr="007414D0">
              <w:rPr>
                <w:rFonts w:cs="Times New Roman"/>
                <w:sz w:val="22"/>
                <w:szCs w:val="20"/>
              </w:rPr>
              <w:t>Dipl. Ing. Christian Fuchsberger</w:t>
            </w:r>
          </w:p>
        </w:tc>
        <w:tc>
          <w:tcPr>
            <w:tcW w:w="2873" w:type="dxa"/>
            <w:tcBorders>
              <w:top w:val="single" w:sz="4" w:space="0" w:color="auto"/>
              <w:left w:val="single" w:sz="4" w:space="0" w:color="auto"/>
              <w:bottom w:val="single" w:sz="4" w:space="0" w:color="auto"/>
              <w:right w:val="single" w:sz="4" w:space="0" w:color="auto"/>
            </w:tcBorders>
            <w:hideMark/>
          </w:tcPr>
          <w:p w14:paraId="4CAFB8C1" w14:textId="77777777" w:rsidR="00A52745" w:rsidRPr="007414D0" w:rsidRDefault="00A52745" w:rsidP="007414D0">
            <w:pPr>
              <w:rPr>
                <w:sz w:val="22"/>
                <w:szCs w:val="20"/>
              </w:rPr>
            </w:pPr>
            <w:r w:rsidRPr="007414D0">
              <w:rPr>
                <w:sz w:val="22"/>
                <w:szCs w:val="20"/>
              </w:rPr>
              <w:t>cfuchsberger@tgm.ac.at</w:t>
            </w:r>
          </w:p>
        </w:tc>
      </w:tr>
      <w:tr w:rsidR="00A52745" w14:paraId="5A3D0EDE" w14:textId="7B97391F" w:rsidTr="00A52745">
        <w:tc>
          <w:tcPr>
            <w:tcW w:w="2184" w:type="dxa"/>
            <w:tcBorders>
              <w:top w:val="single" w:sz="4" w:space="0" w:color="auto"/>
              <w:left w:val="single" w:sz="4" w:space="0" w:color="auto"/>
              <w:bottom w:val="single" w:sz="4" w:space="0" w:color="auto"/>
              <w:right w:val="single" w:sz="4" w:space="0" w:color="auto"/>
            </w:tcBorders>
          </w:tcPr>
          <w:p w14:paraId="54EFC931" w14:textId="77777777" w:rsidR="00A52745" w:rsidRPr="007414D0" w:rsidRDefault="00A52745" w:rsidP="007414D0">
            <w:pPr>
              <w:rPr>
                <w:sz w:val="22"/>
                <w:szCs w:val="20"/>
              </w:rPr>
            </w:pPr>
            <w:r w:rsidRPr="007414D0">
              <w:rPr>
                <w:sz w:val="22"/>
                <w:szCs w:val="20"/>
              </w:rPr>
              <w:t>Projektbetreuer CSSU</w:t>
            </w:r>
          </w:p>
        </w:tc>
        <w:tc>
          <w:tcPr>
            <w:tcW w:w="1553" w:type="dxa"/>
            <w:tcBorders>
              <w:top w:val="single" w:sz="4" w:space="0" w:color="auto"/>
              <w:left w:val="single" w:sz="4" w:space="0" w:color="auto"/>
              <w:bottom w:val="single" w:sz="4" w:space="0" w:color="auto"/>
              <w:right w:val="single" w:sz="4" w:space="0" w:color="auto"/>
            </w:tcBorders>
          </w:tcPr>
          <w:p w14:paraId="0E06433B" w14:textId="7FB31CE1" w:rsidR="00A52745" w:rsidRPr="007414D0" w:rsidRDefault="00A52745" w:rsidP="007414D0">
            <w:pPr>
              <w:rPr>
                <w:sz w:val="22"/>
                <w:szCs w:val="20"/>
              </w:rPr>
            </w:pPr>
            <w:r w:rsidRPr="007414D0">
              <w:rPr>
                <w:sz w:val="22"/>
                <w:szCs w:val="20"/>
              </w:rPr>
              <w:t xml:space="preserve">Ing. Alexander </w:t>
            </w:r>
            <w:proofErr w:type="spellStart"/>
            <w:r w:rsidRPr="007414D0">
              <w:rPr>
                <w:sz w:val="22"/>
                <w:szCs w:val="20"/>
              </w:rPr>
              <w:t>Libovsky</w:t>
            </w:r>
            <w:proofErr w:type="spellEnd"/>
          </w:p>
        </w:tc>
        <w:tc>
          <w:tcPr>
            <w:tcW w:w="2873" w:type="dxa"/>
            <w:tcBorders>
              <w:top w:val="single" w:sz="4" w:space="0" w:color="auto"/>
              <w:left w:val="single" w:sz="4" w:space="0" w:color="auto"/>
              <w:bottom w:val="single" w:sz="4" w:space="0" w:color="auto"/>
              <w:right w:val="single" w:sz="4" w:space="0" w:color="auto"/>
            </w:tcBorders>
          </w:tcPr>
          <w:p w14:paraId="214DED87" w14:textId="77777777" w:rsidR="00A52745" w:rsidRPr="007414D0" w:rsidRDefault="00A52745" w:rsidP="007414D0">
            <w:pPr>
              <w:rPr>
                <w:sz w:val="22"/>
                <w:szCs w:val="20"/>
              </w:rPr>
            </w:pPr>
            <w:r w:rsidRPr="007414D0">
              <w:rPr>
                <w:sz w:val="22"/>
                <w:szCs w:val="20"/>
              </w:rPr>
              <w:t>alibovsky@tgm.ac.at</w:t>
            </w:r>
          </w:p>
        </w:tc>
      </w:tr>
      <w:tr w:rsidR="00A52745" w14:paraId="32952388" w14:textId="4432806C" w:rsidTr="00A52745">
        <w:tc>
          <w:tcPr>
            <w:tcW w:w="2184" w:type="dxa"/>
            <w:tcBorders>
              <w:top w:val="single" w:sz="4" w:space="0" w:color="auto"/>
              <w:left w:val="single" w:sz="4" w:space="0" w:color="auto"/>
              <w:bottom w:val="single" w:sz="4" w:space="0" w:color="auto"/>
              <w:right w:val="single" w:sz="4" w:space="0" w:color="auto"/>
            </w:tcBorders>
          </w:tcPr>
          <w:p w14:paraId="73703C94" w14:textId="77777777" w:rsidR="00A52745" w:rsidRPr="007414D0" w:rsidRDefault="00A52745" w:rsidP="007414D0">
            <w:pPr>
              <w:rPr>
                <w:sz w:val="22"/>
                <w:szCs w:val="20"/>
              </w:rPr>
            </w:pPr>
            <w:r w:rsidRPr="007414D0">
              <w:rPr>
                <w:sz w:val="22"/>
                <w:szCs w:val="20"/>
              </w:rPr>
              <w:t>Teamleiter CSSU</w:t>
            </w:r>
          </w:p>
        </w:tc>
        <w:tc>
          <w:tcPr>
            <w:tcW w:w="1553" w:type="dxa"/>
            <w:tcBorders>
              <w:top w:val="single" w:sz="4" w:space="0" w:color="auto"/>
              <w:left w:val="single" w:sz="4" w:space="0" w:color="auto"/>
              <w:bottom w:val="single" w:sz="4" w:space="0" w:color="auto"/>
              <w:right w:val="single" w:sz="4" w:space="0" w:color="auto"/>
            </w:tcBorders>
          </w:tcPr>
          <w:p w14:paraId="33D0E31E" w14:textId="77777777" w:rsidR="00A52745" w:rsidRPr="007414D0" w:rsidRDefault="00A52745" w:rsidP="007414D0">
            <w:pPr>
              <w:rPr>
                <w:sz w:val="22"/>
                <w:szCs w:val="20"/>
              </w:rPr>
            </w:pPr>
            <w:r w:rsidRPr="007414D0">
              <w:rPr>
                <w:sz w:val="22"/>
                <w:szCs w:val="20"/>
              </w:rPr>
              <w:t>Stojicic Daniel</w:t>
            </w:r>
          </w:p>
        </w:tc>
        <w:tc>
          <w:tcPr>
            <w:tcW w:w="2873" w:type="dxa"/>
            <w:tcBorders>
              <w:top w:val="single" w:sz="4" w:space="0" w:color="auto"/>
              <w:left w:val="single" w:sz="4" w:space="0" w:color="auto"/>
              <w:bottom w:val="single" w:sz="4" w:space="0" w:color="auto"/>
              <w:right w:val="single" w:sz="4" w:space="0" w:color="auto"/>
            </w:tcBorders>
          </w:tcPr>
          <w:p w14:paraId="6FA5B85B" w14:textId="77777777" w:rsidR="00A52745" w:rsidRPr="007414D0" w:rsidRDefault="00A52745" w:rsidP="007414D0">
            <w:pPr>
              <w:rPr>
                <w:sz w:val="22"/>
                <w:szCs w:val="20"/>
              </w:rPr>
            </w:pPr>
            <w:r w:rsidRPr="007414D0">
              <w:rPr>
                <w:sz w:val="22"/>
                <w:szCs w:val="20"/>
              </w:rPr>
              <w:t>dstojicic@student.tgm.ac.at</w:t>
            </w:r>
          </w:p>
        </w:tc>
      </w:tr>
      <w:tr w:rsidR="00A52745" w14:paraId="66D750CA" w14:textId="1AD5D005" w:rsidTr="00A52745">
        <w:tc>
          <w:tcPr>
            <w:tcW w:w="2184" w:type="dxa"/>
            <w:tcBorders>
              <w:top w:val="single" w:sz="4" w:space="0" w:color="auto"/>
              <w:left w:val="single" w:sz="4" w:space="0" w:color="auto"/>
              <w:bottom w:val="single" w:sz="4" w:space="0" w:color="auto"/>
              <w:right w:val="single" w:sz="4" w:space="0" w:color="auto"/>
            </w:tcBorders>
          </w:tcPr>
          <w:p w14:paraId="1E80F2C6" w14:textId="77777777" w:rsidR="00A52745" w:rsidRPr="007414D0" w:rsidRDefault="00A52745" w:rsidP="007414D0">
            <w:pPr>
              <w:rPr>
                <w:sz w:val="22"/>
                <w:szCs w:val="20"/>
              </w:rPr>
            </w:pPr>
            <w:r w:rsidRPr="007414D0">
              <w:rPr>
                <w:sz w:val="22"/>
                <w:szCs w:val="20"/>
              </w:rPr>
              <w:t>Teammitglied CSSU</w:t>
            </w:r>
          </w:p>
        </w:tc>
        <w:tc>
          <w:tcPr>
            <w:tcW w:w="1553" w:type="dxa"/>
            <w:tcBorders>
              <w:top w:val="single" w:sz="4" w:space="0" w:color="auto"/>
              <w:left w:val="single" w:sz="4" w:space="0" w:color="auto"/>
              <w:bottom w:val="single" w:sz="4" w:space="0" w:color="auto"/>
              <w:right w:val="single" w:sz="4" w:space="0" w:color="auto"/>
            </w:tcBorders>
          </w:tcPr>
          <w:p w14:paraId="53EE4BA7" w14:textId="77777777" w:rsidR="00A52745" w:rsidRPr="007414D0" w:rsidRDefault="00A52745" w:rsidP="007414D0">
            <w:pPr>
              <w:rPr>
                <w:sz w:val="22"/>
                <w:szCs w:val="20"/>
              </w:rPr>
            </w:pPr>
            <w:r w:rsidRPr="007414D0">
              <w:rPr>
                <w:sz w:val="22"/>
                <w:szCs w:val="20"/>
              </w:rPr>
              <w:t>Stundner Marco</w:t>
            </w:r>
          </w:p>
        </w:tc>
        <w:tc>
          <w:tcPr>
            <w:tcW w:w="2873" w:type="dxa"/>
            <w:tcBorders>
              <w:top w:val="single" w:sz="4" w:space="0" w:color="auto"/>
              <w:left w:val="single" w:sz="4" w:space="0" w:color="auto"/>
              <w:bottom w:val="single" w:sz="4" w:space="0" w:color="auto"/>
              <w:right w:val="single" w:sz="4" w:space="0" w:color="auto"/>
            </w:tcBorders>
          </w:tcPr>
          <w:p w14:paraId="77D92892" w14:textId="77777777" w:rsidR="00A52745" w:rsidRPr="007414D0" w:rsidRDefault="00A52745" w:rsidP="007414D0">
            <w:pPr>
              <w:rPr>
                <w:sz w:val="22"/>
                <w:szCs w:val="20"/>
              </w:rPr>
            </w:pPr>
            <w:r w:rsidRPr="007414D0">
              <w:rPr>
                <w:sz w:val="22"/>
                <w:szCs w:val="20"/>
              </w:rPr>
              <w:t>mstundner@student.tgm.ac.at</w:t>
            </w:r>
          </w:p>
        </w:tc>
      </w:tr>
      <w:tr w:rsidR="00A52745" w14:paraId="738E498F" w14:textId="0EF53273" w:rsidTr="00A52745">
        <w:tc>
          <w:tcPr>
            <w:tcW w:w="2184" w:type="dxa"/>
            <w:tcBorders>
              <w:top w:val="single" w:sz="4" w:space="0" w:color="auto"/>
              <w:left w:val="single" w:sz="4" w:space="0" w:color="auto"/>
              <w:bottom w:val="single" w:sz="4" w:space="0" w:color="auto"/>
              <w:right w:val="single" w:sz="4" w:space="0" w:color="auto"/>
            </w:tcBorders>
          </w:tcPr>
          <w:p w14:paraId="6D43318B" w14:textId="77777777" w:rsidR="00A52745" w:rsidRPr="007414D0" w:rsidRDefault="00A52745" w:rsidP="007414D0">
            <w:pPr>
              <w:rPr>
                <w:sz w:val="22"/>
                <w:szCs w:val="20"/>
              </w:rPr>
            </w:pPr>
            <w:r w:rsidRPr="007414D0">
              <w:rPr>
                <w:sz w:val="22"/>
                <w:szCs w:val="20"/>
              </w:rPr>
              <w:t>Teammitglied CSSU</w:t>
            </w:r>
          </w:p>
        </w:tc>
        <w:tc>
          <w:tcPr>
            <w:tcW w:w="1553" w:type="dxa"/>
            <w:tcBorders>
              <w:top w:val="single" w:sz="4" w:space="0" w:color="auto"/>
              <w:left w:val="single" w:sz="4" w:space="0" w:color="auto"/>
              <w:bottom w:val="single" w:sz="4" w:space="0" w:color="auto"/>
              <w:right w:val="single" w:sz="4" w:space="0" w:color="auto"/>
            </w:tcBorders>
          </w:tcPr>
          <w:p w14:paraId="45D08B5F" w14:textId="77777777" w:rsidR="00A52745" w:rsidRPr="007414D0" w:rsidRDefault="00A52745" w:rsidP="007414D0">
            <w:pPr>
              <w:rPr>
                <w:sz w:val="22"/>
                <w:szCs w:val="20"/>
              </w:rPr>
            </w:pPr>
            <w:r w:rsidRPr="007414D0">
              <w:rPr>
                <w:sz w:val="22"/>
                <w:szCs w:val="20"/>
              </w:rPr>
              <w:t xml:space="preserve">Lalic Sebastijan </w:t>
            </w:r>
          </w:p>
        </w:tc>
        <w:tc>
          <w:tcPr>
            <w:tcW w:w="2873" w:type="dxa"/>
            <w:tcBorders>
              <w:top w:val="single" w:sz="4" w:space="0" w:color="auto"/>
              <w:left w:val="single" w:sz="4" w:space="0" w:color="auto"/>
              <w:bottom w:val="single" w:sz="4" w:space="0" w:color="auto"/>
              <w:right w:val="single" w:sz="4" w:space="0" w:color="auto"/>
            </w:tcBorders>
          </w:tcPr>
          <w:p w14:paraId="6C7F8850" w14:textId="77777777" w:rsidR="00A52745" w:rsidRPr="007414D0" w:rsidRDefault="00A52745" w:rsidP="007414D0">
            <w:pPr>
              <w:rPr>
                <w:sz w:val="22"/>
                <w:szCs w:val="20"/>
              </w:rPr>
            </w:pPr>
            <w:r w:rsidRPr="007414D0">
              <w:rPr>
                <w:sz w:val="22"/>
                <w:szCs w:val="20"/>
              </w:rPr>
              <w:t>slalic@student.tgm.ac.at</w:t>
            </w:r>
          </w:p>
        </w:tc>
      </w:tr>
    </w:tbl>
    <w:p w14:paraId="79B47962" w14:textId="41B17A78" w:rsidR="00E034F7" w:rsidRDefault="00E034F7" w:rsidP="00E034F7">
      <w:pPr>
        <w:pStyle w:val="Beschriftung"/>
      </w:pPr>
      <w:bookmarkStart w:id="37" w:name="_Toc68186781"/>
      <w:r>
        <w:t xml:space="preserve">Tabelle </w:t>
      </w:r>
      <w:fldSimple w:instr=" SEQ Tabelle \* ARABIC ">
        <w:r w:rsidR="00187300">
          <w:rPr>
            <w:noProof/>
          </w:rPr>
          <w:t>1</w:t>
        </w:r>
      </w:fldSimple>
      <w:r w:rsidRPr="00D7525C">
        <w:t xml:space="preserve"> Struktur Persona</w:t>
      </w:r>
      <w:r w:rsidR="00135152">
        <w:t>l</w:t>
      </w:r>
      <w:r w:rsidRPr="00D7525C">
        <w:t xml:space="preserve"> CSSU</w:t>
      </w:r>
      <w:bookmarkEnd w:id="37"/>
    </w:p>
    <w:p w14:paraId="610F9D76" w14:textId="701F8A87" w:rsidR="00BC11C5" w:rsidRDefault="00A52745" w:rsidP="00BC11C5">
      <w:r>
        <w:t>Behandelte Arbeitsbereiche der Teammitglieder (teilweise wurde über die individuellen Themenstellungen hinaus in weiteren Bereichen des Projekts mitgewirkt bzw. mitgeholfen):</w:t>
      </w:r>
    </w:p>
    <w:p w14:paraId="3CEE597F" w14:textId="3931891D" w:rsidR="00A52745" w:rsidRDefault="00A52745" w:rsidP="00BC11C5">
      <w:r>
        <w:t>Stojicic:</w:t>
      </w:r>
    </w:p>
    <w:p w14:paraId="3C65EAA0" w14:textId="739EED3F" w:rsidR="00A52745" w:rsidRDefault="00A52745" w:rsidP="00A52745">
      <w:pPr>
        <w:pStyle w:val="Listenabsatz"/>
        <w:numPr>
          <w:ilvl w:val="0"/>
          <w:numId w:val="29"/>
        </w:numPr>
      </w:pPr>
      <w:r>
        <w:t>Projektleitung</w:t>
      </w:r>
    </w:p>
    <w:p w14:paraId="330083B9" w14:textId="25B06D1A" w:rsidR="00A52745" w:rsidRDefault="00DD3180" w:rsidP="00D24589">
      <w:pPr>
        <w:pStyle w:val="Listenabsatz"/>
        <w:numPr>
          <w:ilvl w:val="0"/>
          <w:numId w:val="31"/>
        </w:numPr>
      </w:pPr>
      <w:r>
        <w:t>Regelungsentwicklung</w:t>
      </w:r>
      <w:r w:rsidR="00D24589">
        <w:t xml:space="preserve"> </w:t>
      </w:r>
    </w:p>
    <w:p w14:paraId="7C563AC2" w14:textId="07CD850F" w:rsidR="00D24589" w:rsidRDefault="00D24589" w:rsidP="00D24589">
      <w:pPr>
        <w:pStyle w:val="Listenabsatz"/>
        <w:numPr>
          <w:ilvl w:val="0"/>
          <w:numId w:val="31"/>
        </w:numPr>
      </w:pPr>
      <w:r>
        <w:t>Softwareentwicklung</w:t>
      </w:r>
    </w:p>
    <w:p w14:paraId="4FE55433" w14:textId="3FFF07E5" w:rsidR="00A52745" w:rsidRDefault="00A52745" w:rsidP="00A52745">
      <w:pPr>
        <w:pStyle w:val="Listenabsatz"/>
        <w:numPr>
          <w:ilvl w:val="0"/>
          <w:numId w:val="29"/>
        </w:numPr>
      </w:pPr>
      <w:r>
        <w:t>Softwareintegration</w:t>
      </w:r>
    </w:p>
    <w:p w14:paraId="35DEC398" w14:textId="14516F86" w:rsidR="00A52745" w:rsidRDefault="00A52745" w:rsidP="00A52745">
      <w:r>
        <w:t xml:space="preserve">Stundner: </w:t>
      </w:r>
    </w:p>
    <w:p w14:paraId="13301BE8" w14:textId="15286082" w:rsidR="00A52745" w:rsidRDefault="00A52745" w:rsidP="00A52745">
      <w:pPr>
        <w:pStyle w:val="Listenabsatz"/>
        <w:numPr>
          <w:ilvl w:val="0"/>
          <w:numId w:val="31"/>
        </w:numPr>
      </w:pPr>
      <w:r>
        <w:t>Softwareentwicklung</w:t>
      </w:r>
    </w:p>
    <w:p w14:paraId="1BDA8AA3" w14:textId="2A055294" w:rsidR="00A52745" w:rsidRDefault="00A52745" w:rsidP="00A52745">
      <w:pPr>
        <w:pStyle w:val="Listenabsatz"/>
        <w:numPr>
          <w:ilvl w:val="0"/>
          <w:numId w:val="31"/>
        </w:numPr>
      </w:pPr>
      <w:r>
        <w:t>Softwareintegration</w:t>
      </w:r>
    </w:p>
    <w:p w14:paraId="293DB68F" w14:textId="59D62D51" w:rsidR="00A52745" w:rsidRDefault="00A52745" w:rsidP="00A52745">
      <w:pPr>
        <w:pStyle w:val="Listenabsatz"/>
        <w:numPr>
          <w:ilvl w:val="0"/>
          <w:numId w:val="31"/>
        </w:numPr>
      </w:pPr>
      <w:r>
        <w:t xml:space="preserve">Schaltungsentwicklung </w:t>
      </w:r>
      <w:r w:rsidR="00D24589">
        <w:t>und PCB-</w:t>
      </w:r>
      <w:proofErr w:type="gramStart"/>
      <w:r w:rsidR="00D24589">
        <w:t xml:space="preserve">Design  </w:t>
      </w:r>
      <w:r>
        <w:t>der</w:t>
      </w:r>
      <w:proofErr w:type="gramEnd"/>
      <w:r>
        <w:t xml:space="preserve"> </w:t>
      </w:r>
      <w:proofErr w:type="spellStart"/>
      <w:r>
        <w:t>Spannungsreglerplatine</w:t>
      </w:r>
      <w:proofErr w:type="spellEnd"/>
    </w:p>
    <w:p w14:paraId="3E1AA046" w14:textId="59319C66" w:rsidR="00A52745" w:rsidRDefault="00A52745" w:rsidP="00A52745">
      <w:r>
        <w:t>Lalic:</w:t>
      </w:r>
    </w:p>
    <w:p w14:paraId="5F49DC4E" w14:textId="4154B038" w:rsidR="00A52745" w:rsidRDefault="00A52745" w:rsidP="00A52745">
      <w:pPr>
        <w:pStyle w:val="Listenabsatz"/>
        <w:numPr>
          <w:ilvl w:val="0"/>
          <w:numId w:val="32"/>
        </w:numPr>
      </w:pPr>
      <w:r>
        <w:t>Mechanische Entwicklung</w:t>
      </w:r>
    </w:p>
    <w:p w14:paraId="60E1CD27" w14:textId="20BAFCA7" w:rsidR="00BC11C5" w:rsidRDefault="00A52745" w:rsidP="00BC11C5">
      <w:pPr>
        <w:pStyle w:val="Listenabsatz"/>
        <w:numPr>
          <w:ilvl w:val="0"/>
          <w:numId w:val="32"/>
        </w:numPr>
      </w:pPr>
      <w:r>
        <w:t xml:space="preserve">Schaltungsentwurf und PCB-Design der Stromsensorplatine, des Mainboard und des </w:t>
      </w:r>
      <w:proofErr w:type="spellStart"/>
      <w:r>
        <w:t>Shieldes</w:t>
      </w:r>
      <w:proofErr w:type="spellEnd"/>
    </w:p>
    <w:p w14:paraId="405358ED" w14:textId="1C9E203B" w:rsidR="00BC11C5" w:rsidRDefault="00BC11C5" w:rsidP="00BC11C5"/>
    <w:p w14:paraId="7947432F" w14:textId="44BD5B97" w:rsidR="00BC11C5" w:rsidRDefault="00BC11C5" w:rsidP="00BC11C5"/>
    <w:p w14:paraId="2F6F7D42" w14:textId="6DC5964A" w:rsidR="00BC11C5" w:rsidRDefault="00BC11C5" w:rsidP="00BC11C5"/>
    <w:p w14:paraId="50238E1E" w14:textId="464E061B" w:rsidR="0033402A" w:rsidRDefault="0033402A" w:rsidP="00BC11C5"/>
    <w:p w14:paraId="3A4D027D" w14:textId="77777777" w:rsidR="0033402A" w:rsidRPr="00BC11C5" w:rsidRDefault="0033402A" w:rsidP="00BC11C5"/>
    <w:p w14:paraId="24243DF5" w14:textId="107C4801" w:rsidR="000965A1" w:rsidRDefault="002440C5" w:rsidP="000965A1">
      <w:pPr>
        <w:pStyle w:val="berschrift3"/>
        <w:rPr>
          <w:rFonts w:cs="Times New Roman"/>
        </w:rPr>
      </w:pPr>
      <w:bookmarkStart w:id="38" w:name="_Toc68186506"/>
      <w:r w:rsidRPr="00CD6F04">
        <w:rPr>
          <w:rFonts w:cs="Times New Roman"/>
        </w:rPr>
        <w:lastRenderedPageBreak/>
        <w:t>Leistung</w:t>
      </w:r>
      <w:bookmarkEnd w:id="38"/>
    </w:p>
    <w:p w14:paraId="40071B15" w14:textId="0A581A9F" w:rsidR="0033402A" w:rsidRDefault="0033402A" w:rsidP="0033402A">
      <w:pPr>
        <w:pStyle w:val="berschrift4"/>
      </w:pPr>
      <w:bookmarkStart w:id="39" w:name="_Toc68186507"/>
      <w:r w:rsidRPr="00D577C1">
        <w:t>Projektmanagement</w:t>
      </w:r>
      <w:r>
        <w:t xml:space="preserve"> (Stojicic)</w:t>
      </w:r>
      <w:bookmarkEnd w:id="39"/>
    </w:p>
    <w:p w14:paraId="6BA6C8D9" w14:textId="77777777" w:rsidR="0033402A" w:rsidRDefault="0033402A" w:rsidP="007C00AA">
      <w:pPr>
        <w:keepNext/>
        <w:jc w:val="center"/>
        <w:pPrChange w:id="40" w:author="Christian Fuchsberger" w:date="2021-04-03T15:48:00Z">
          <w:pPr>
            <w:keepNext/>
          </w:pPr>
        </w:pPrChange>
      </w:pPr>
      <w:r>
        <w:rPr>
          <w:noProof/>
        </w:rPr>
        <w:drawing>
          <wp:inline distT="0" distB="0" distL="0" distR="0" wp14:anchorId="0F965A36" wp14:editId="4A88CAED">
            <wp:extent cx="4791075" cy="3470256"/>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588" cy="3495254"/>
                    </a:xfrm>
                    <a:prstGeom prst="rect">
                      <a:avLst/>
                    </a:prstGeom>
                  </pic:spPr>
                </pic:pic>
              </a:graphicData>
            </a:graphic>
          </wp:inline>
        </w:drawing>
      </w:r>
    </w:p>
    <w:p w14:paraId="78740CF6" w14:textId="6EBBB998" w:rsidR="0033402A" w:rsidRDefault="0033402A" w:rsidP="0033402A">
      <w:pPr>
        <w:pStyle w:val="Beschriftung"/>
      </w:pPr>
      <w:bookmarkStart w:id="41" w:name="_Toc68186670"/>
      <w:r>
        <w:t xml:space="preserve">Abbildung </w:t>
      </w:r>
      <w:fldSimple w:instr=" SEQ Abbildung \* ARABIC ">
        <w:r w:rsidR="00187300">
          <w:rPr>
            <w:noProof/>
          </w:rPr>
          <w:t>2</w:t>
        </w:r>
      </w:fldSimple>
      <w:r>
        <w:t xml:space="preserve"> Gliederung des Projektmanagements</w:t>
      </w:r>
      <w:bookmarkEnd w:id="41"/>
    </w:p>
    <w:p w14:paraId="17223B5F" w14:textId="77777777" w:rsidR="0033402A" w:rsidRDefault="0033402A" w:rsidP="0033402A">
      <w:r>
        <w:t xml:space="preserve">Zur Vorbereitung wurden die das Projekt beschreibenden Dokumente wie Lastenheft und Pflichtenheft verfasst sowie eine Bestimmung der notwendigen Aufgaben bzw. Schritte durchgeführt. Nachdem sich jeder durch Recherchen eine grobe Übersicht über seinen Aufgabenbereich verschafft, hatte wurden entsprechende Lösungsansätze besprochen. Weiters wurde eine erste grobe Bauteilliste verfasst, um die wichtigsten Produkte rechtzeitig bestellen zu können. Weitere benötigte Bauteile wurden im späteren Verlauf nach Bedarf nachbestellt. </w:t>
      </w:r>
    </w:p>
    <w:p w14:paraId="174C64AF" w14:textId="77777777" w:rsidR="0033402A" w:rsidRDefault="0033402A" w:rsidP="0033402A">
      <w:r>
        <w:t xml:space="preserve">Für die Dokumentation wurde in Übereinstimmung mit allen Teammitgliedern beschlossen, ein individuelles </w:t>
      </w:r>
      <w:proofErr w:type="spellStart"/>
      <w:r>
        <w:t>Changelog</w:t>
      </w:r>
      <w:proofErr w:type="spellEnd"/>
      <w:r>
        <w:t xml:space="preserve"> während des Arbeitens mitzuführen. In dieses wurden sämtliche Arbeitszeiten, Überlegungen, Erkenntnisse sowie Lösungsansätze eingetragen. Ziel war es den chronologischen Verlauf der Arbeiten </w:t>
      </w:r>
      <w:proofErr w:type="gramStart"/>
      <w:r>
        <w:t>mit zu dokumentieren</w:t>
      </w:r>
      <w:proofErr w:type="gramEnd"/>
      <w:r>
        <w:t xml:space="preserve">, welcher in späterer Folge für die Finalisierung der Dokumentation eine Hilfestellung darstellen sollte. Dieses </w:t>
      </w:r>
      <w:proofErr w:type="spellStart"/>
      <w:r>
        <w:t>Changelog</w:t>
      </w:r>
      <w:proofErr w:type="spellEnd"/>
      <w:r>
        <w:t xml:space="preserve">, sowie sämtliche weitere Dateien, welche das Projekt betreffen wurden nach jeder Arbeitseinheit online abgesichert, um Verluste zu verhindern und die Zugänglichkeit jederzeit auf jedem Rechner zu ermöglichen. Hierfür wurde ein </w:t>
      </w:r>
      <w:proofErr w:type="spellStart"/>
      <w:r>
        <w:t>Github</w:t>
      </w:r>
      <w:proofErr w:type="spellEnd"/>
      <w:r>
        <w:t xml:space="preserve"> Repository eingerichtet, welches neben der Funktion einer Cloud, auch die durch die Teammitglieder getätigten Änderung abspeichert und ein zurückführen auf einen ehemaligen Stand des Projektes ermöglicht. Weiters wurden sämtliche erhaltene Bauteile mitdokumentiert, um eine spätere Gesamtkostenaufstellung zu ermöglichen. </w:t>
      </w:r>
    </w:p>
    <w:p w14:paraId="0AE2F614" w14:textId="2DE3C703" w:rsidR="0033402A" w:rsidRDefault="0033402A" w:rsidP="0033402A">
      <w:r>
        <w:t xml:space="preserve">Für den Abschluss sollten Verbesserungsmöglichkeiten definiert werden, durch welche das Produkt in wirtschaftlicher oder funktionaler Sicht optimiert werden könnte. </w:t>
      </w:r>
      <w:r>
        <w:br/>
        <w:t>Abschließend war ein Abschlussgespräch geplant, in welchem der Verlauf des Projektes nochmals diskutiert werden sollte und sämtliche Ressourcen in Form von Personen sowie benutztem Material wieder freigegeben werden sollten.</w:t>
      </w:r>
    </w:p>
    <w:p w14:paraId="0E4F6DD7" w14:textId="4DACAF68" w:rsidR="0033402A" w:rsidRDefault="0033402A" w:rsidP="0033402A">
      <w:pPr>
        <w:pStyle w:val="berschrift4"/>
      </w:pPr>
      <w:bookmarkStart w:id="42" w:name="_Toc68186508"/>
      <w:r>
        <w:lastRenderedPageBreak/>
        <w:t>Regelungsentwicklung (Stojicic)</w:t>
      </w:r>
      <w:bookmarkEnd w:id="42"/>
    </w:p>
    <w:p w14:paraId="183594FE" w14:textId="77777777" w:rsidR="0033402A" w:rsidRDefault="0033402A" w:rsidP="007C00AA">
      <w:pPr>
        <w:keepNext/>
        <w:jc w:val="center"/>
        <w:pPrChange w:id="43" w:author="Christian Fuchsberger" w:date="2021-04-03T15:48:00Z">
          <w:pPr>
            <w:keepNext/>
          </w:pPr>
        </w:pPrChange>
      </w:pPr>
      <w:r>
        <w:rPr>
          <w:noProof/>
        </w:rPr>
        <w:drawing>
          <wp:inline distT="0" distB="0" distL="0" distR="0" wp14:anchorId="6CEF6CB2" wp14:editId="3829D6BC">
            <wp:extent cx="5760720" cy="223583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35835"/>
                    </a:xfrm>
                    <a:prstGeom prst="rect">
                      <a:avLst/>
                    </a:prstGeom>
                  </pic:spPr>
                </pic:pic>
              </a:graphicData>
            </a:graphic>
          </wp:inline>
        </w:drawing>
      </w:r>
    </w:p>
    <w:p w14:paraId="5AA19D7A" w14:textId="42048EE9" w:rsidR="0033402A" w:rsidRDefault="0033402A" w:rsidP="0033402A">
      <w:pPr>
        <w:pStyle w:val="Beschriftung"/>
      </w:pPr>
      <w:bookmarkStart w:id="44" w:name="_Toc68186671"/>
      <w:r>
        <w:t xml:space="preserve">Abbildung </w:t>
      </w:r>
      <w:fldSimple w:instr=" SEQ Abbildung \* ARABIC ">
        <w:r w:rsidR="00187300">
          <w:rPr>
            <w:noProof/>
          </w:rPr>
          <w:t>3</w:t>
        </w:r>
      </w:fldSimple>
      <w:r>
        <w:t xml:space="preserve"> Gliederung der Regelungsentwicklung</w:t>
      </w:r>
      <w:bookmarkEnd w:id="44"/>
    </w:p>
    <w:p w14:paraId="05233CEC" w14:textId="77777777" w:rsidR="0033402A" w:rsidRDefault="0033402A" w:rsidP="0033402A">
      <w:r>
        <w:t>Mit dem Start der Entwicklung sollten verschiedene Ansätze ausgeforscht werden, durch welche eine möglichst effiziente Entwicklung und Realisierung eines Lösungsansatzes gewährleistet werden sollte. Weiters wurde nach bereits bekannten Problemen bzw. Lösungsansätzen hierfür gesucht, um groben Rückschlägen während der Arbeiten vorzubeugen.</w:t>
      </w:r>
    </w:p>
    <w:p w14:paraId="33E4D6EB" w14:textId="77777777" w:rsidR="0033402A" w:rsidRDefault="0033402A" w:rsidP="0033402A">
      <w:r>
        <w:t xml:space="preserve">Als nächster Schritt wurde die Simulation des Systems geplant. Diese wurde in zwei grobe Abschnitte unterteilt, die Modellbildung sowie die </w:t>
      </w:r>
      <w:proofErr w:type="spellStart"/>
      <w:r>
        <w:t>Reglerentwicklung</w:t>
      </w:r>
      <w:proofErr w:type="spellEnd"/>
      <w:r>
        <w:t xml:space="preserve">. Bei der Modellbildung sollten, die durch Recherchen erlernten Methoden angewandt werden, um sämtliche Systeme der Regelstruktur so zu erfassen, dass die entsprechenden Verhaltensweisen simuliert werden konnten. Als Simulationsumgebung wurde das Programm </w:t>
      </w:r>
      <w:proofErr w:type="spellStart"/>
      <w:r>
        <w:t>Matlab</w:t>
      </w:r>
      <w:proofErr w:type="spellEnd"/>
      <w:r>
        <w:t xml:space="preserve"> bzw. Simulink eingesetzt. Weiters sollte dann, unter Beachtung bekannter Probleme, ein Regler entwickelt werden, welcher das Verhalten der Struktur entsprechend den definierten Grenzen ausregelt.</w:t>
      </w:r>
    </w:p>
    <w:p w14:paraId="6D15BD26" w14:textId="77777777" w:rsidR="0033402A" w:rsidRDefault="0033402A" w:rsidP="0033402A">
      <w:r>
        <w:t>Unter der Realisierung ist das Implementieren der notwendigen Abschnitte der Regelstruktur auf einem Microcontroller zu verstehen. Hierbei sollten auch mögliche Nachjustierungen durchgeführt werden, um ungewollte Verhaltensweisen, welche in der Simulation nicht erfasst werden konnten, zu verbessern.</w:t>
      </w:r>
    </w:p>
    <w:p w14:paraId="1656783D" w14:textId="26A3CF62" w:rsidR="0033402A" w:rsidRDefault="0033402A" w:rsidP="0033402A">
      <w:r>
        <w:t>Abschließend sollten Vergleichstests durchgeführt werden, welche die Lösungsansätze in theoretischer sowie angewandter Art vergleichen.</w:t>
      </w:r>
    </w:p>
    <w:p w14:paraId="7557A728" w14:textId="3EB4B174" w:rsidR="0033402A" w:rsidRDefault="0033402A" w:rsidP="0033402A"/>
    <w:p w14:paraId="350875CD" w14:textId="68ECCC98" w:rsidR="0033402A" w:rsidRDefault="0033402A" w:rsidP="0033402A"/>
    <w:p w14:paraId="5F71C227" w14:textId="76BBF2AE" w:rsidR="0033402A" w:rsidRDefault="0033402A" w:rsidP="0033402A"/>
    <w:p w14:paraId="2359E60A" w14:textId="148CA94D" w:rsidR="0033402A" w:rsidRDefault="0033402A" w:rsidP="0033402A"/>
    <w:p w14:paraId="7347AD4F" w14:textId="34828D1E" w:rsidR="0033402A" w:rsidRDefault="0033402A" w:rsidP="0033402A"/>
    <w:p w14:paraId="0F6C99FC" w14:textId="5AB93298" w:rsidR="0033402A" w:rsidRDefault="0033402A" w:rsidP="0033402A"/>
    <w:p w14:paraId="0DD6DF97" w14:textId="030DC275" w:rsidR="0033402A" w:rsidRDefault="0033402A" w:rsidP="0033402A"/>
    <w:p w14:paraId="0DF203DE" w14:textId="13757F43" w:rsidR="0033402A" w:rsidRDefault="0033402A" w:rsidP="0033402A">
      <w:pPr>
        <w:pStyle w:val="berschrift4"/>
      </w:pPr>
      <w:bookmarkStart w:id="45" w:name="_Toc68186509"/>
      <w:r>
        <w:lastRenderedPageBreak/>
        <w:t>Softwareentwicklung (Stundner)</w:t>
      </w:r>
      <w:bookmarkEnd w:id="45"/>
    </w:p>
    <w:p w14:paraId="188B11E6" w14:textId="77777777" w:rsidR="0033402A" w:rsidRDefault="0033402A" w:rsidP="0033402A">
      <w:pPr>
        <w:rPr>
          <w:noProof/>
        </w:rPr>
      </w:pPr>
    </w:p>
    <w:p w14:paraId="2A3A6B83" w14:textId="77777777" w:rsidR="0033402A" w:rsidRDefault="0033402A" w:rsidP="007C00AA">
      <w:pPr>
        <w:keepNext/>
        <w:jc w:val="center"/>
        <w:pPrChange w:id="46" w:author="Christian Fuchsberger" w:date="2021-04-03T15:48:00Z">
          <w:pPr>
            <w:keepNext/>
          </w:pPr>
        </w:pPrChange>
      </w:pPr>
      <w:r>
        <w:rPr>
          <w:noProof/>
        </w:rPr>
        <w:drawing>
          <wp:inline distT="0" distB="0" distL="0" distR="0" wp14:anchorId="33514816" wp14:editId="5047492F">
            <wp:extent cx="3267075" cy="3351849"/>
            <wp:effectExtent l="0" t="0" r="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4">
                      <a:extLst>
                        <a:ext uri="{28A0092B-C50C-407E-A947-70E740481C1C}">
                          <a14:useLocalDpi xmlns:a14="http://schemas.microsoft.com/office/drawing/2010/main" val="0"/>
                        </a:ext>
                      </a:extLst>
                    </a:blip>
                    <a:srcRect l="7607" r="9557" b="5653"/>
                    <a:stretch>
                      <a:fillRect/>
                    </a:stretch>
                  </pic:blipFill>
                  <pic:spPr bwMode="auto">
                    <a:xfrm>
                      <a:off x="0" y="0"/>
                      <a:ext cx="3277817" cy="3362870"/>
                    </a:xfrm>
                    <a:prstGeom prst="rect">
                      <a:avLst/>
                    </a:prstGeom>
                    <a:noFill/>
                    <a:ln>
                      <a:noFill/>
                    </a:ln>
                  </pic:spPr>
                </pic:pic>
              </a:graphicData>
            </a:graphic>
          </wp:inline>
        </w:drawing>
      </w:r>
    </w:p>
    <w:p w14:paraId="1E3B5AF5" w14:textId="7D287108" w:rsidR="0033402A" w:rsidRDefault="0033402A" w:rsidP="0033402A">
      <w:pPr>
        <w:pStyle w:val="Beschriftung"/>
      </w:pPr>
      <w:bookmarkStart w:id="47" w:name="_Toc68186672"/>
      <w:r>
        <w:t xml:space="preserve">Abbildung </w:t>
      </w:r>
      <w:fldSimple w:instr=" SEQ Abbildung \* ARABIC ">
        <w:r w:rsidR="00187300">
          <w:rPr>
            <w:noProof/>
          </w:rPr>
          <w:t>4</w:t>
        </w:r>
      </w:fldSimple>
      <w:r>
        <w:t xml:space="preserve"> Gliederung der Softwareentwicklung</w:t>
      </w:r>
      <w:bookmarkEnd w:id="47"/>
    </w:p>
    <w:p w14:paraId="661D1EBA" w14:textId="77777777" w:rsidR="0033402A" w:rsidRDefault="0033402A" w:rsidP="0033402A">
      <w:r>
        <w:t>Bei der Sensorik wurde sich zuerst überlegt, welche Art von Sensor wir brauchen, um all die Daten zu erfassen die wir benötigen. Weiters war dann die Frage, ob nur ein Sensor reicht oder wir zwei verschieden Sensoren benötigen, um einmal den Körper der CSSU und einmal die Plattform zu erfassen. In Folge mussten wir uns auch damit befassen, ob wir diese Daten direkt verwenden können oder diese eventuell noch weiterverarbeiten müssen.</w:t>
      </w:r>
    </w:p>
    <w:p w14:paraId="0630A87B" w14:textId="77777777" w:rsidR="0033402A" w:rsidRDefault="0033402A" w:rsidP="0033402A">
      <w:r>
        <w:t xml:space="preserve">Bei der </w:t>
      </w:r>
      <w:proofErr w:type="spellStart"/>
      <w:r>
        <w:t>Aktuatorik</w:t>
      </w:r>
      <w:proofErr w:type="spellEnd"/>
      <w:r>
        <w:t xml:space="preserve"> ist die Vorgehensweise ähnlich wie bei der Sensorik, denn auch hier wurde sich am Anfang überlegt, welche Art von Motor wir benötigen bzw. was dieser leisten muss. Es bestand die Wahl zwischen einem Servomotor und einem BLDC. Zur Entscheidungsfindung war auch maßgeblich ausschlaggebend, wie die Ansteuerung funktioniert oder ob man weiter Bauteile für die Verwendung dieses Aktuators benötigt.</w:t>
      </w:r>
    </w:p>
    <w:p w14:paraId="13BC212C" w14:textId="132DE1A7" w:rsidR="0033402A" w:rsidRDefault="0033402A" w:rsidP="0033402A">
      <w:r>
        <w:t>Bei den Vorbereitungen für das Akkusystem musste man sich zuerst die Theorie für diesen Bereich aneignen, da diese Thematik im Unterricht nicht durchgenommen wurde. Weiters mussten wir uns auch noch überlegen, ob wir ein Akkupack oder eine Batterie verwenden. Bei dieser Überlegung war es wichtig, wie einfach die Verwendung für den Benutzer ausfallen sollte bzw. ob die Methoden der Akkuzustandserfassung bei beiden gleich sind.</w:t>
      </w:r>
    </w:p>
    <w:p w14:paraId="62366F0D" w14:textId="5D4F2614" w:rsidR="0033402A" w:rsidRDefault="0033402A" w:rsidP="0033402A"/>
    <w:p w14:paraId="4074BDBC" w14:textId="599FA16C" w:rsidR="0033402A" w:rsidRDefault="0033402A" w:rsidP="0033402A"/>
    <w:p w14:paraId="5C009B0D" w14:textId="1E49345E" w:rsidR="0033402A" w:rsidRDefault="0033402A" w:rsidP="0033402A"/>
    <w:p w14:paraId="796AAA2D" w14:textId="0C0F6AC0" w:rsidR="0033402A" w:rsidRDefault="0033402A" w:rsidP="0033402A"/>
    <w:p w14:paraId="467EF887" w14:textId="10113667" w:rsidR="0033402A" w:rsidRDefault="0033402A" w:rsidP="0033402A"/>
    <w:p w14:paraId="3D002C6F" w14:textId="69B81D10" w:rsidR="0033402A" w:rsidRDefault="0033402A" w:rsidP="0033402A">
      <w:pPr>
        <w:pStyle w:val="berschrift4"/>
      </w:pPr>
      <w:bookmarkStart w:id="48" w:name="_Toc68186510"/>
      <w:r>
        <w:lastRenderedPageBreak/>
        <w:t>Hardwareentwicklung (Lalic)</w:t>
      </w:r>
      <w:bookmarkEnd w:id="48"/>
    </w:p>
    <w:p w14:paraId="4AB575C4" w14:textId="77777777" w:rsidR="0033402A" w:rsidRDefault="0033402A" w:rsidP="007C00AA">
      <w:pPr>
        <w:keepNext/>
        <w:jc w:val="center"/>
        <w:pPrChange w:id="49" w:author="Christian Fuchsberger" w:date="2021-04-03T15:48:00Z">
          <w:pPr>
            <w:keepNext/>
          </w:pPr>
        </w:pPrChange>
      </w:pPr>
      <w:r>
        <w:rPr>
          <w:noProof/>
        </w:rPr>
        <w:drawing>
          <wp:inline distT="0" distB="0" distL="0" distR="0" wp14:anchorId="57F9632E" wp14:editId="155EAEE2">
            <wp:extent cx="5760720" cy="3496945"/>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96945"/>
                    </a:xfrm>
                    <a:prstGeom prst="rect">
                      <a:avLst/>
                    </a:prstGeom>
                  </pic:spPr>
                </pic:pic>
              </a:graphicData>
            </a:graphic>
          </wp:inline>
        </w:drawing>
      </w:r>
    </w:p>
    <w:p w14:paraId="2E73B912" w14:textId="74D4F15A" w:rsidR="0033402A" w:rsidRDefault="0033402A" w:rsidP="0033402A">
      <w:pPr>
        <w:pStyle w:val="Beschriftung"/>
        <w:rPr>
          <w:rFonts w:cs="Times New Roman"/>
        </w:rPr>
      </w:pPr>
      <w:bookmarkStart w:id="50" w:name="_Toc68186673"/>
      <w:r>
        <w:t xml:space="preserve">Abbildung </w:t>
      </w:r>
      <w:fldSimple w:instr=" SEQ Abbildung \* ARABIC ">
        <w:r w:rsidR="00187300">
          <w:rPr>
            <w:noProof/>
          </w:rPr>
          <w:t>5</w:t>
        </w:r>
      </w:fldSimple>
      <w:r>
        <w:t xml:space="preserve"> Gliederung der Hardwareentwicklung</w:t>
      </w:r>
      <w:bookmarkEnd w:id="50"/>
    </w:p>
    <w:p w14:paraId="288FAB5A" w14:textId="2223B094" w:rsidR="0033402A" w:rsidRDefault="0033402A" w:rsidP="0033402A">
      <w:pPr>
        <w:rPr>
          <w:rFonts w:cs="Times New Roman"/>
          <w:noProof/>
        </w:rPr>
      </w:pPr>
      <w:r>
        <w:rPr>
          <w:rFonts w:cs="Times New Roman"/>
        </w:rPr>
        <w:t xml:space="preserve">Zu Beginn wurden erst diverse Recherchen bezüglich der integrierten Komponenten wie z. B dem Spannungsregler, gemacht, um die Platinen möglichst modular gestalten zu können. Für das Vervollständigen der Regler Platine sollten vor allem die zugehörigen </w:t>
      </w:r>
      <w:proofErr w:type="spellStart"/>
      <w:r>
        <w:rPr>
          <w:rFonts w:cs="Times New Roman"/>
        </w:rPr>
        <w:t>Application</w:t>
      </w:r>
      <w:proofErr w:type="spellEnd"/>
      <w:r>
        <w:rPr>
          <w:rFonts w:cs="Times New Roman"/>
        </w:rPr>
        <w:t xml:space="preserve"> Notes herangezogen werden, um die Bauteile dementsprechend dimensionieren zu können. Nachdem all diese Faktoren geklärt waren, wurde eine Schaltung in </w:t>
      </w:r>
      <w:proofErr w:type="spellStart"/>
      <w:r>
        <w:rPr>
          <w:rFonts w:cs="Times New Roman"/>
        </w:rPr>
        <w:t>Kicad</w:t>
      </w:r>
      <w:proofErr w:type="spellEnd"/>
      <w:r>
        <w:rPr>
          <w:rFonts w:cs="Times New Roman"/>
        </w:rPr>
        <w:t xml:space="preserve"> angefertigt und das dazugehörige PCB erstellt, um die Platine fertigen zu können siehe </w:t>
      </w:r>
      <w:r>
        <w:rPr>
          <w:rFonts w:cs="Times New Roman"/>
        </w:rPr>
        <w:fldChar w:fldCharType="begin"/>
      </w:r>
      <w:r>
        <w:rPr>
          <w:rFonts w:cs="Times New Roman"/>
        </w:rPr>
        <w:instrText xml:space="preserve"> REF _Ref61541827 \r \h </w:instrText>
      </w:r>
      <w:r>
        <w:rPr>
          <w:rFonts w:cs="Times New Roman"/>
        </w:rPr>
      </w:r>
      <w:r>
        <w:rPr>
          <w:rFonts w:cs="Times New Roman"/>
        </w:rPr>
        <w:fldChar w:fldCharType="separate"/>
      </w:r>
      <w:r w:rsidR="00187300">
        <w:rPr>
          <w:rFonts w:cs="Times New Roman"/>
        </w:rPr>
        <w:t>4.3.5.1</w:t>
      </w:r>
      <w:r>
        <w:rPr>
          <w:rFonts w:cs="Times New Roman"/>
        </w:rPr>
        <w:fldChar w:fldCharType="end"/>
      </w:r>
      <w:r>
        <w:rPr>
          <w:rFonts w:cs="Times New Roman"/>
        </w:rPr>
        <w:t xml:space="preserve">. Der Prozess zur Fertigung der restlichen zwei Platinen, der Mainboard- und Stromsensorplatine, verläuft nahezu ident. Erst wurden alle benötigten Bauteile eruiert, um das Erstellen der Schaltung zu vereinfachen, und infolgedessen eine Schaltung in </w:t>
      </w:r>
      <w:proofErr w:type="spellStart"/>
      <w:r>
        <w:rPr>
          <w:rFonts w:cs="Times New Roman"/>
        </w:rPr>
        <w:t>Kicad</w:t>
      </w:r>
      <w:proofErr w:type="spellEnd"/>
      <w:r>
        <w:rPr>
          <w:rFonts w:cs="Times New Roman"/>
        </w:rPr>
        <w:t xml:space="preserve"> anfertigen zu können. Nach der Bauteilauswahl in </w:t>
      </w:r>
      <w:proofErr w:type="spellStart"/>
      <w:r>
        <w:rPr>
          <w:rFonts w:cs="Times New Roman"/>
        </w:rPr>
        <w:t>Kicad</w:t>
      </w:r>
      <w:proofErr w:type="spellEnd"/>
      <w:r>
        <w:rPr>
          <w:rFonts w:cs="Times New Roman"/>
        </w:rPr>
        <w:t xml:space="preserve"> konnte dann ein PCB für jeweils beide Platinen angefertigt werden.</w:t>
      </w:r>
      <w:r>
        <w:rPr>
          <w:rFonts w:cs="Times New Roman"/>
          <w:noProof/>
        </w:rPr>
        <w:t xml:space="preserve"> </w:t>
      </w:r>
    </w:p>
    <w:p w14:paraId="2AAD5DEF" w14:textId="77777777" w:rsidR="0033402A" w:rsidRDefault="0033402A" w:rsidP="0033402A">
      <w:pPr>
        <w:tabs>
          <w:tab w:val="left" w:pos="6435"/>
        </w:tabs>
        <w:rPr>
          <w:rFonts w:cs="Times New Roman"/>
        </w:rPr>
      </w:pPr>
      <w:r>
        <w:rPr>
          <w:rFonts w:cs="Times New Roman"/>
        </w:rPr>
        <w:t xml:space="preserve">Bei dem Akkusystem der CSSU wurden diverse Überlegung zur Umsetzung sowie zur Wahl der Stromversorgung (Batterie oder Akkusystem) angestellt, bevor ein spezifischer Akku ausgewählt wurde. Nach der Akkuauswahl wurde weiters noch ein Akkuadapter (XT90) hinzugefügt, welcher dafür sorgen soll, dass der gewählte Akku flexibel ab- und ansteckbar ist, um einen einfachen und sicheren Umgang zu ermöglichen. </w:t>
      </w:r>
    </w:p>
    <w:p w14:paraId="7F60BB58" w14:textId="77777777" w:rsidR="0033402A" w:rsidRDefault="0033402A" w:rsidP="0033402A"/>
    <w:p w14:paraId="41E9A20D" w14:textId="77777777" w:rsidR="0033402A" w:rsidRPr="0033402A" w:rsidRDefault="0033402A" w:rsidP="0033402A"/>
    <w:p w14:paraId="4ACE53BA" w14:textId="2B125B5D" w:rsidR="00BC11C5" w:rsidRDefault="00BC11C5" w:rsidP="00BC11C5">
      <w:pPr>
        <w:pStyle w:val="berschrift4"/>
      </w:pPr>
      <w:bookmarkStart w:id="51" w:name="_Toc68186511"/>
      <w:r>
        <w:lastRenderedPageBreak/>
        <w:t>Mechanische Entwicklung</w:t>
      </w:r>
      <w:r w:rsidR="0033402A">
        <w:t xml:space="preserve"> (Lalic)</w:t>
      </w:r>
      <w:bookmarkEnd w:id="51"/>
    </w:p>
    <w:p w14:paraId="0A6961B8" w14:textId="080B784F" w:rsidR="00BC11C5" w:rsidRDefault="00C83353" w:rsidP="007C00AA">
      <w:pPr>
        <w:keepNext/>
        <w:jc w:val="center"/>
        <w:pPrChange w:id="52" w:author="Christian Fuchsberger" w:date="2021-04-03T15:48:00Z">
          <w:pPr>
            <w:keepNext/>
          </w:pPr>
        </w:pPrChange>
      </w:pPr>
      <w:r>
        <w:rPr>
          <w:noProof/>
        </w:rPr>
        <w:drawing>
          <wp:inline distT="0" distB="0" distL="0" distR="0" wp14:anchorId="3B133030" wp14:editId="31848048">
            <wp:extent cx="3986784" cy="5182116"/>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9610" cy="5198788"/>
                    </a:xfrm>
                    <a:prstGeom prst="rect">
                      <a:avLst/>
                    </a:prstGeom>
                  </pic:spPr>
                </pic:pic>
              </a:graphicData>
            </a:graphic>
          </wp:inline>
        </w:drawing>
      </w:r>
    </w:p>
    <w:p w14:paraId="49C985DC" w14:textId="13014444" w:rsidR="00BC11C5" w:rsidRDefault="00BC11C5" w:rsidP="006125B7">
      <w:pPr>
        <w:pStyle w:val="Beschriftung"/>
        <w:rPr>
          <w:rFonts w:cs="Times New Roman"/>
          <w:noProof/>
        </w:rPr>
      </w:pPr>
      <w:bookmarkStart w:id="53" w:name="_Toc68186674"/>
      <w:r>
        <w:t xml:space="preserve">Abbildung </w:t>
      </w:r>
      <w:fldSimple w:instr=" SEQ Abbildung \* ARABIC ">
        <w:r w:rsidR="00187300">
          <w:rPr>
            <w:noProof/>
          </w:rPr>
          <w:t>6</w:t>
        </w:r>
      </w:fldSimple>
      <w:r>
        <w:t xml:space="preserve"> </w:t>
      </w:r>
      <w:r w:rsidR="006125B7">
        <w:t>Gliederung der Mechanischen Entwicklung</w:t>
      </w:r>
      <w:bookmarkEnd w:id="53"/>
    </w:p>
    <w:p w14:paraId="66A06A79" w14:textId="5FDF9A75" w:rsidR="00765CBE" w:rsidRDefault="00765CBE" w:rsidP="00765CBE">
      <w:pPr>
        <w:tabs>
          <w:tab w:val="left" w:pos="6435"/>
        </w:tabs>
        <w:rPr>
          <w:rFonts w:cs="Times New Roman"/>
        </w:rPr>
      </w:pPr>
      <w:r>
        <w:rPr>
          <w:rFonts w:cs="Times New Roman"/>
        </w:rPr>
        <w:t xml:space="preserve">Zuerst wurde festgelegt welches Ziel bzw. welche Funktion der Prototyp haben soll, um zu wissen, was letztendlich damit gemacht werden </w:t>
      </w:r>
      <w:r w:rsidR="00DE6E41">
        <w:rPr>
          <w:rFonts w:cs="Times New Roman"/>
        </w:rPr>
        <w:t>soll</w:t>
      </w:r>
      <w:r>
        <w:rPr>
          <w:rFonts w:cs="Times New Roman"/>
        </w:rPr>
        <w:t xml:space="preserve"> und was erst </w:t>
      </w:r>
      <w:proofErr w:type="gramStart"/>
      <w:r>
        <w:rPr>
          <w:rFonts w:cs="Times New Roman"/>
        </w:rPr>
        <w:t>bei dem zweiten Prototypen</w:t>
      </w:r>
      <w:proofErr w:type="gramEnd"/>
      <w:r>
        <w:rPr>
          <w:rFonts w:cs="Times New Roman"/>
        </w:rPr>
        <w:t xml:space="preserve"> implementiert wird. Nach der Festlegung des Ziels konnte eine grobe Skizze für den ersten Prototypen angefertigt werden, um es bei dem Modellieren eines 3D Modells einfacher zu haben. Als auch das 3D Modell </w:t>
      </w:r>
      <w:proofErr w:type="gramStart"/>
      <w:r>
        <w:rPr>
          <w:rFonts w:cs="Times New Roman"/>
        </w:rPr>
        <w:t>des ersten Prototypen</w:t>
      </w:r>
      <w:proofErr w:type="gramEnd"/>
      <w:r>
        <w:rPr>
          <w:rFonts w:cs="Times New Roman"/>
        </w:rPr>
        <w:t xml:space="preserve"> fertig war konnte er angefertigt und realisiert werden. </w:t>
      </w:r>
    </w:p>
    <w:p w14:paraId="3321A163" w14:textId="58C0AF78" w:rsidR="00765CBE" w:rsidRDefault="00765CBE" w:rsidP="00765CBE">
      <w:pPr>
        <w:tabs>
          <w:tab w:val="left" w:pos="6435"/>
        </w:tabs>
        <w:rPr>
          <w:rFonts w:cs="Times New Roman"/>
        </w:rPr>
      </w:pPr>
      <w:proofErr w:type="gramStart"/>
      <w:r>
        <w:rPr>
          <w:rFonts w:cs="Times New Roman"/>
        </w:rPr>
        <w:t>Bei dem zweiten Prototypen</w:t>
      </w:r>
      <w:proofErr w:type="gramEnd"/>
      <w:r>
        <w:rPr>
          <w:rFonts w:cs="Times New Roman"/>
        </w:rPr>
        <w:t xml:space="preserve"> sollte der Vorgang ähnlich verlaufen. Auch hier sollten erst ein Ziel und die Funktionen </w:t>
      </w:r>
      <w:proofErr w:type="gramStart"/>
      <w:r>
        <w:rPr>
          <w:rFonts w:cs="Times New Roman"/>
        </w:rPr>
        <w:t>des Prototypen</w:t>
      </w:r>
      <w:proofErr w:type="gramEnd"/>
      <w:r>
        <w:rPr>
          <w:rFonts w:cs="Times New Roman"/>
        </w:rPr>
        <w:t xml:space="preserve"> festgelegt werden. Ein wesentlicher Unterschied war hier jedoch die Berücksichtigung der Annäherung an den </w:t>
      </w:r>
      <w:proofErr w:type="spellStart"/>
      <w:r>
        <w:rPr>
          <w:rFonts w:cs="Times New Roman"/>
        </w:rPr>
        <w:t>Nodalpunkt</w:t>
      </w:r>
      <w:proofErr w:type="spellEnd"/>
      <w:r>
        <w:rPr>
          <w:rFonts w:cs="Times New Roman"/>
        </w:rPr>
        <w:t xml:space="preserve">, welcher einen großen Einfluss auf die letztendliche Konstruktion nahm. Nach Skizze und 3D Modell konnte auch hier der Prototyp realisiert und konstruiert werden. Um eine Technische Zeichnung zu haben wurde hierzu erstmals ein „Tech Draw“ in </w:t>
      </w:r>
      <w:proofErr w:type="spellStart"/>
      <w:r>
        <w:rPr>
          <w:rFonts w:cs="Times New Roman"/>
        </w:rPr>
        <w:t>Freecad</w:t>
      </w:r>
      <w:proofErr w:type="spellEnd"/>
      <w:r>
        <w:rPr>
          <w:rFonts w:cs="Times New Roman"/>
        </w:rPr>
        <w:t xml:space="preserve"> angefertigt. </w:t>
      </w:r>
    </w:p>
    <w:p w14:paraId="33D61631" w14:textId="28AA71FD" w:rsidR="008626ED" w:rsidRDefault="008626ED" w:rsidP="005D0367">
      <w:r>
        <w:t xml:space="preserve">. </w:t>
      </w:r>
    </w:p>
    <w:p w14:paraId="70A0E613" w14:textId="77777777" w:rsidR="00BC11C5" w:rsidRPr="00BC11C5" w:rsidRDefault="00BC11C5" w:rsidP="00BC11C5"/>
    <w:p w14:paraId="75D34E71" w14:textId="2271E93A" w:rsidR="0073136D" w:rsidRPr="00BC11C5" w:rsidRDefault="0073136D" w:rsidP="0073136D">
      <w:pPr>
        <w:pStyle w:val="berschrift2"/>
      </w:pPr>
      <w:bookmarkStart w:id="54" w:name="_Toc68186512"/>
      <w:r w:rsidRPr="00BC11C5">
        <w:lastRenderedPageBreak/>
        <w:t>Verwendetes Material</w:t>
      </w:r>
      <w:bookmarkEnd w:id="54"/>
    </w:p>
    <w:p w14:paraId="5168406B" w14:textId="0A18724B" w:rsidR="00BC11C5" w:rsidRDefault="00BC11C5" w:rsidP="00BC11C5">
      <w:pPr>
        <w:pStyle w:val="berschrift3"/>
        <w:rPr>
          <w:rFonts w:cs="Times New Roman"/>
          <w:lang w:val="de-DE"/>
        </w:rPr>
      </w:pPr>
      <w:bookmarkStart w:id="55" w:name="_Toc61040107"/>
      <w:bookmarkStart w:id="56" w:name="_Toc68186513"/>
      <w:r>
        <w:rPr>
          <w:rFonts w:cs="Times New Roman"/>
          <w:lang w:val="de-DE"/>
        </w:rPr>
        <w:t>Bauteilliste</w:t>
      </w:r>
      <w:bookmarkEnd w:id="55"/>
      <w:bookmarkEnd w:id="56"/>
      <w:r>
        <w:rPr>
          <w:rFonts w:cs="Times New Roman"/>
          <w:lang w:val="de-DE"/>
        </w:rPr>
        <w:t xml:space="preserve"> </w:t>
      </w:r>
    </w:p>
    <w:tbl>
      <w:tblPr>
        <w:tblStyle w:val="Tabellenraster"/>
        <w:tblW w:w="0" w:type="auto"/>
        <w:tblLook w:val="04A0" w:firstRow="1" w:lastRow="0" w:firstColumn="1" w:lastColumn="0" w:noHBand="0" w:noVBand="1"/>
      </w:tblPr>
      <w:tblGrid>
        <w:gridCol w:w="5665"/>
        <w:gridCol w:w="3397"/>
      </w:tblGrid>
      <w:tr w:rsidR="00A40AA3" w14:paraId="71C1FC7C" w14:textId="77777777" w:rsidTr="0040045B">
        <w:tc>
          <w:tcPr>
            <w:tcW w:w="5665" w:type="dxa"/>
          </w:tcPr>
          <w:p w14:paraId="65E56754" w14:textId="1C4A84EB" w:rsidR="00A40AA3" w:rsidRDefault="00A40AA3" w:rsidP="0040045B">
            <w:pPr>
              <w:jc w:val="center"/>
              <w:rPr>
                <w:lang w:val="de-DE"/>
              </w:rPr>
            </w:pPr>
            <w:r>
              <w:rPr>
                <w:lang w:val="de-DE"/>
              </w:rPr>
              <w:t>Bauteil</w:t>
            </w:r>
          </w:p>
        </w:tc>
        <w:tc>
          <w:tcPr>
            <w:tcW w:w="3397" w:type="dxa"/>
          </w:tcPr>
          <w:p w14:paraId="2CB9DF8D" w14:textId="1D34508C" w:rsidR="00A40AA3" w:rsidRDefault="00A40AA3" w:rsidP="0040045B">
            <w:pPr>
              <w:jc w:val="center"/>
              <w:rPr>
                <w:lang w:val="de-DE"/>
              </w:rPr>
            </w:pPr>
            <w:r>
              <w:rPr>
                <w:lang w:val="de-DE"/>
              </w:rPr>
              <w:t>Anzahl</w:t>
            </w:r>
          </w:p>
        </w:tc>
      </w:tr>
      <w:tr w:rsidR="00A40AA3" w14:paraId="7F63FD86" w14:textId="77777777" w:rsidTr="0040045B">
        <w:tc>
          <w:tcPr>
            <w:tcW w:w="5665" w:type="dxa"/>
          </w:tcPr>
          <w:p w14:paraId="3A002033" w14:textId="5C89B079" w:rsidR="00A40AA3" w:rsidRDefault="00A40AA3" w:rsidP="00A40AA3">
            <w:pPr>
              <w:rPr>
                <w:lang w:val="de-DE"/>
              </w:rPr>
            </w:pPr>
            <w:r>
              <w:rPr>
                <w:lang w:val="de-DE"/>
              </w:rPr>
              <w:t xml:space="preserve">Servomotor </w:t>
            </w:r>
            <w:proofErr w:type="spellStart"/>
            <w:r>
              <w:rPr>
                <w:lang w:val="de-DE"/>
              </w:rPr>
              <w:t>Amewi</w:t>
            </w:r>
            <w:proofErr w:type="spellEnd"/>
            <w:r>
              <w:rPr>
                <w:lang w:val="de-DE"/>
              </w:rPr>
              <w:t xml:space="preserve"> 6221MG</w:t>
            </w:r>
          </w:p>
        </w:tc>
        <w:tc>
          <w:tcPr>
            <w:tcW w:w="3397" w:type="dxa"/>
          </w:tcPr>
          <w:p w14:paraId="31E027CF" w14:textId="43DACABD" w:rsidR="00A40AA3" w:rsidRDefault="00A40AA3" w:rsidP="00A40AA3">
            <w:pPr>
              <w:rPr>
                <w:lang w:val="de-DE"/>
              </w:rPr>
            </w:pPr>
            <w:r>
              <w:rPr>
                <w:lang w:val="de-DE"/>
              </w:rPr>
              <w:t>2x</w:t>
            </w:r>
          </w:p>
        </w:tc>
      </w:tr>
      <w:tr w:rsidR="00A40AA3" w14:paraId="1271CBCF" w14:textId="77777777" w:rsidTr="0040045B">
        <w:tc>
          <w:tcPr>
            <w:tcW w:w="5665" w:type="dxa"/>
          </w:tcPr>
          <w:p w14:paraId="3A01E8E7" w14:textId="0A29D7A7" w:rsidR="00A40AA3" w:rsidRDefault="00A40AA3" w:rsidP="00A40AA3">
            <w:pPr>
              <w:rPr>
                <w:lang w:val="de-DE"/>
              </w:rPr>
            </w:pPr>
            <w:r>
              <w:rPr>
                <w:lang w:val="de-DE"/>
              </w:rPr>
              <w:t>Akku 4</w:t>
            </w:r>
            <w:r w:rsidR="00DA06E4">
              <w:rPr>
                <w:lang w:val="de-DE"/>
              </w:rPr>
              <w:t>S</w:t>
            </w:r>
            <w:r>
              <w:rPr>
                <w:lang w:val="de-DE"/>
              </w:rPr>
              <w:t xml:space="preserve"> 5000mAh</w:t>
            </w:r>
            <w:r w:rsidR="0040045B">
              <w:rPr>
                <w:lang w:val="de-DE"/>
              </w:rPr>
              <w:t xml:space="preserve"> </w:t>
            </w:r>
            <w:proofErr w:type="spellStart"/>
            <w:r w:rsidR="0040045B">
              <w:rPr>
                <w:lang w:val="de-DE"/>
              </w:rPr>
              <w:t>Tattu</w:t>
            </w:r>
            <w:proofErr w:type="spellEnd"/>
          </w:p>
        </w:tc>
        <w:tc>
          <w:tcPr>
            <w:tcW w:w="3397" w:type="dxa"/>
          </w:tcPr>
          <w:p w14:paraId="7650BD0E" w14:textId="6BEA7E1C" w:rsidR="00A40AA3" w:rsidRDefault="00A40AA3" w:rsidP="00A40AA3">
            <w:pPr>
              <w:rPr>
                <w:lang w:val="de-DE"/>
              </w:rPr>
            </w:pPr>
            <w:r>
              <w:rPr>
                <w:lang w:val="de-DE"/>
              </w:rPr>
              <w:t>1x</w:t>
            </w:r>
          </w:p>
        </w:tc>
      </w:tr>
      <w:tr w:rsidR="00A40AA3" w14:paraId="2C967494" w14:textId="77777777" w:rsidTr="0040045B">
        <w:tc>
          <w:tcPr>
            <w:tcW w:w="5665" w:type="dxa"/>
          </w:tcPr>
          <w:p w14:paraId="32A47248" w14:textId="14DFA331" w:rsidR="00A40AA3" w:rsidRDefault="00A40AA3" w:rsidP="00A40AA3">
            <w:pPr>
              <w:rPr>
                <w:lang w:val="de-DE"/>
              </w:rPr>
            </w:pPr>
            <w:r>
              <w:rPr>
                <w:lang w:val="de-DE"/>
              </w:rPr>
              <w:t xml:space="preserve">BNO055 IMU </w:t>
            </w:r>
            <w:r w:rsidR="0040045B">
              <w:rPr>
                <w:lang w:val="de-DE"/>
              </w:rPr>
              <w:t>Breakoutboard</w:t>
            </w:r>
          </w:p>
        </w:tc>
        <w:tc>
          <w:tcPr>
            <w:tcW w:w="3397" w:type="dxa"/>
          </w:tcPr>
          <w:p w14:paraId="69C102D4" w14:textId="09B28FA7" w:rsidR="00A40AA3" w:rsidRDefault="0040045B" w:rsidP="00A40AA3">
            <w:pPr>
              <w:rPr>
                <w:lang w:val="de-DE"/>
              </w:rPr>
            </w:pPr>
            <w:r>
              <w:rPr>
                <w:lang w:val="de-DE"/>
              </w:rPr>
              <w:t>1x</w:t>
            </w:r>
          </w:p>
        </w:tc>
      </w:tr>
      <w:tr w:rsidR="00A40AA3" w14:paraId="6F54FAE6" w14:textId="77777777" w:rsidTr="0040045B">
        <w:tc>
          <w:tcPr>
            <w:tcW w:w="5665" w:type="dxa"/>
          </w:tcPr>
          <w:p w14:paraId="23032B62" w14:textId="59B8C6FB" w:rsidR="00A40AA3" w:rsidRDefault="0040045B" w:rsidP="00A40AA3">
            <w:pPr>
              <w:rPr>
                <w:lang w:val="de-DE"/>
              </w:rPr>
            </w:pPr>
            <w:r>
              <w:rPr>
                <w:lang w:val="de-DE"/>
              </w:rPr>
              <w:t xml:space="preserve">Getriebemotor </w:t>
            </w:r>
            <w:proofErr w:type="spellStart"/>
            <w:proofErr w:type="gramStart"/>
            <w:r>
              <w:rPr>
                <w:lang w:val="de-DE"/>
              </w:rPr>
              <w:t>Exptech</w:t>
            </w:r>
            <w:proofErr w:type="spellEnd"/>
            <w:r>
              <w:rPr>
                <w:lang w:val="de-DE"/>
              </w:rPr>
              <w:t xml:space="preserve">  150:1</w:t>
            </w:r>
            <w:proofErr w:type="gramEnd"/>
            <w:r>
              <w:rPr>
                <w:lang w:val="de-DE"/>
              </w:rPr>
              <w:t xml:space="preserve"> </w:t>
            </w:r>
          </w:p>
        </w:tc>
        <w:tc>
          <w:tcPr>
            <w:tcW w:w="3397" w:type="dxa"/>
          </w:tcPr>
          <w:p w14:paraId="4BA40B5E" w14:textId="435A2541" w:rsidR="00A40AA3" w:rsidRDefault="0040045B" w:rsidP="00A40AA3">
            <w:pPr>
              <w:rPr>
                <w:lang w:val="de-DE"/>
              </w:rPr>
            </w:pPr>
            <w:r>
              <w:rPr>
                <w:lang w:val="de-DE"/>
              </w:rPr>
              <w:t>1x</w:t>
            </w:r>
          </w:p>
        </w:tc>
      </w:tr>
      <w:tr w:rsidR="0040045B" w14:paraId="69F26BFD" w14:textId="77777777" w:rsidTr="0040045B">
        <w:tc>
          <w:tcPr>
            <w:tcW w:w="5665" w:type="dxa"/>
          </w:tcPr>
          <w:p w14:paraId="2ADA53ED" w14:textId="55CE92B8" w:rsidR="0040045B" w:rsidRDefault="0040045B" w:rsidP="00A40AA3">
            <w:pPr>
              <w:rPr>
                <w:lang w:val="de-DE"/>
              </w:rPr>
            </w:pPr>
            <w:r>
              <w:rPr>
                <w:lang w:val="de-DE"/>
              </w:rPr>
              <w:t xml:space="preserve">Wippschalter </w:t>
            </w:r>
            <w:proofErr w:type="spellStart"/>
            <w:r>
              <w:rPr>
                <w:lang w:val="de-DE"/>
              </w:rPr>
              <w:t>Arcolectric</w:t>
            </w:r>
            <w:proofErr w:type="spellEnd"/>
            <w:r>
              <w:rPr>
                <w:lang w:val="de-DE"/>
              </w:rPr>
              <w:t xml:space="preserve"> R13112AAAA</w:t>
            </w:r>
          </w:p>
        </w:tc>
        <w:tc>
          <w:tcPr>
            <w:tcW w:w="3397" w:type="dxa"/>
          </w:tcPr>
          <w:p w14:paraId="14D27C2C" w14:textId="4C0BF8E1" w:rsidR="0040045B" w:rsidRDefault="0040045B" w:rsidP="00A40AA3">
            <w:pPr>
              <w:rPr>
                <w:lang w:val="de-DE"/>
              </w:rPr>
            </w:pPr>
            <w:r>
              <w:rPr>
                <w:lang w:val="de-DE"/>
              </w:rPr>
              <w:t>1x</w:t>
            </w:r>
          </w:p>
        </w:tc>
      </w:tr>
      <w:tr w:rsidR="0040045B" w14:paraId="622CF876" w14:textId="77777777" w:rsidTr="0040045B">
        <w:tc>
          <w:tcPr>
            <w:tcW w:w="5665" w:type="dxa"/>
          </w:tcPr>
          <w:p w14:paraId="1425B81B" w14:textId="7B29A954" w:rsidR="0040045B" w:rsidRDefault="0040045B" w:rsidP="00A40AA3">
            <w:pPr>
              <w:rPr>
                <w:lang w:val="de-DE"/>
              </w:rPr>
            </w:pPr>
            <w:r>
              <w:rPr>
                <w:lang w:val="de-DE"/>
              </w:rPr>
              <w:t xml:space="preserve">OLED-Display </w:t>
            </w:r>
            <w:proofErr w:type="spellStart"/>
            <w:r>
              <w:rPr>
                <w:lang w:val="de-DE"/>
              </w:rPr>
              <w:t>AZDelivery</w:t>
            </w:r>
            <w:proofErr w:type="spellEnd"/>
            <w:r>
              <w:rPr>
                <w:lang w:val="de-DE"/>
              </w:rPr>
              <w:t xml:space="preserve"> 0.96 Zoll</w:t>
            </w:r>
          </w:p>
        </w:tc>
        <w:tc>
          <w:tcPr>
            <w:tcW w:w="3397" w:type="dxa"/>
          </w:tcPr>
          <w:p w14:paraId="0614AC91" w14:textId="4C7D503A" w:rsidR="0040045B" w:rsidRDefault="0040045B" w:rsidP="00A40AA3">
            <w:pPr>
              <w:rPr>
                <w:lang w:val="de-DE"/>
              </w:rPr>
            </w:pPr>
            <w:r>
              <w:rPr>
                <w:lang w:val="de-DE"/>
              </w:rPr>
              <w:t>1x</w:t>
            </w:r>
          </w:p>
        </w:tc>
      </w:tr>
      <w:tr w:rsidR="0040045B" w14:paraId="20111D18" w14:textId="77777777" w:rsidTr="0040045B">
        <w:tc>
          <w:tcPr>
            <w:tcW w:w="5665" w:type="dxa"/>
          </w:tcPr>
          <w:p w14:paraId="7244B323" w14:textId="6CEE4E81" w:rsidR="0040045B" w:rsidRDefault="0040045B" w:rsidP="00A40AA3">
            <w:pPr>
              <w:rPr>
                <w:lang w:val="de-DE"/>
              </w:rPr>
            </w:pPr>
            <w:r>
              <w:rPr>
                <w:lang w:val="de-DE"/>
              </w:rPr>
              <w:t xml:space="preserve">Befestigungshub </w:t>
            </w:r>
            <w:proofErr w:type="spellStart"/>
            <w:r>
              <w:rPr>
                <w:lang w:val="de-DE"/>
              </w:rPr>
              <w:t>Exptech</w:t>
            </w:r>
            <w:proofErr w:type="spellEnd"/>
            <w:r>
              <w:rPr>
                <w:lang w:val="de-DE"/>
              </w:rPr>
              <w:t xml:space="preserve"> </w:t>
            </w:r>
          </w:p>
        </w:tc>
        <w:tc>
          <w:tcPr>
            <w:tcW w:w="3397" w:type="dxa"/>
          </w:tcPr>
          <w:p w14:paraId="5099319C" w14:textId="6A4E863B" w:rsidR="0040045B" w:rsidRDefault="0040045B" w:rsidP="00A40AA3">
            <w:pPr>
              <w:rPr>
                <w:lang w:val="de-DE"/>
              </w:rPr>
            </w:pPr>
            <w:r>
              <w:rPr>
                <w:lang w:val="de-DE"/>
              </w:rPr>
              <w:t>1x</w:t>
            </w:r>
          </w:p>
        </w:tc>
      </w:tr>
      <w:tr w:rsidR="0040045B" w14:paraId="113B376B" w14:textId="77777777" w:rsidTr="0040045B">
        <w:tc>
          <w:tcPr>
            <w:tcW w:w="5665" w:type="dxa"/>
          </w:tcPr>
          <w:p w14:paraId="5FB2927D" w14:textId="1A20E3B6" w:rsidR="0040045B" w:rsidRDefault="0040045B" w:rsidP="00A40AA3">
            <w:pPr>
              <w:rPr>
                <w:lang w:val="de-DE"/>
              </w:rPr>
            </w:pPr>
            <w:r>
              <w:rPr>
                <w:lang w:val="de-DE"/>
              </w:rPr>
              <w:t xml:space="preserve">Arduino UNO </w:t>
            </w:r>
          </w:p>
        </w:tc>
        <w:tc>
          <w:tcPr>
            <w:tcW w:w="3397" w:type="dxa"/>
          </w:tcPr>
          <w:p w14:paraId="60AABDAB" w14:textId="0F339277" w:rsidR="0040045B" w:rsidRDefault="0040045B" w:rsidP="00A40AA3">
            <w:pPr>
              <w:rPr>
                <w:lang w:val="de-DE"/>
              </w:rPr>
            </w:pPr>
            <w:r>
              <w:rPr>
                <w:lang w:val="de-DE"/>
              </w:rPr>
              <w:t>1x</w:t>
            </w:r>
          </w:p>
        </w:tc>
      </w:tr>
      <w:tr w:rsidR="0040045B" w:rsidRPr="0040045B" w14:paraId="3CC8A1C3" w14:textId="77777777" w:rsidTr="0040045B">
        <w:tc>
          <w:tcPr>
            <w:tcW w:w="5665" w:type="dxa"/>
          </w:tcPr>
          <w:p w14:paraId="27C9C5BC" w14:textId="28B2ACEC" w:rsidR="0040045B" w:rsidRPr="0040045B" w:rsidRDefault="0040045B" w:rsidP="00A40AA3">
            <w:pPr>
              <w:rPr>
                <w:lang w:val="en-GB"/>
              </w:rPr>
            </w:pPr>
            <w:r w:rsidRPr="0040045B">
              <w:rPr>
                <w:lang w:val="en-GB"/>
              </w:rPr>
              <w:t xml:space="preserve">ADC MCP3426A0-E/SN </w:t>
            </w:r>
          </w:p>
        </w:tc>
        <w:tc>
          <w:tcPr>
            <w:tcW w:w="3397" w:type="dxa"/>
          </w:tcPr>
          <w:p w14:paraId="02B38A2D" w14:textId="032AFE68" w:rsidR="0040045B" w:rsidRPr="0040045B" w:rsidRDefault="0040045B" w:rsidP="00A40AA3">
            <w:pPr>
              <w:rPr>
                <w:lang w:val="en-GB"/>
              </w:rPr>
            </w:pPr>
            <w:r>
              <w:rPr>
                <w:lang w:val="en-GB"/>
              </w:rPr>
              <w:t>1x</w:t>
            </w:r>
          </w:p>
        </w:tc>
      </w:tr>
      <w:tr w:rsidR="0040045B" w:rsidRPr="0040045B" w14:paraId="5D62B4E2" w14:textId="77777777" w:rsidTr="0040045B">
        <w:tc>
          <w:tcPr>
            <w:tcW w:w="5665" w:type="dxa"/>
          </w:tcPr>
          <w:p w14:paraId="77F27F45" w14:textId="64A58088" w:rsidR="0040045B" w:rsidRPr="0040045B" w:rsidRDefault="0040045B" w:rsidP="00A40AA3">
            <w:pPr>
              <w:rPr>
                <w:lang w:val="en-GB"/>
              </w:rPr>
            </w:pPr>
            <w:proofErr w:type="spellStart"/>
            <w:r>
              <w:rPr>
                <w:lang w:val="en-GB"/>
              </w:rPr>
              <w:t>Stromsensor</w:t>
            </w:r>
            <w:proofErr w:type="spellEnd"/>
            <w:r>
              <w:rPr>
                <w:lang w:val="en-GB"/>
              </w:rPr>
              <w:t xml:space="preserve"> ACS722LLCTR-05AB-T</w:t>
            </w:r>
          </w:p>
        </w:tc>
        <w:tc>
          <w:tcPr>
            <w:tcW w:w="3397" w:type="dxa"/>
          </w:tcPr>
          <w:p w14:paraId="2D096B36" w14:textId="1EF99C68" w:rsidR="0040045B" w:rsidRPr="0040045B" w:rsidRDefault="0040045B" w:rsidP="00A40AA3">
            <w:pPr>
              <w:rPr>
                <w:lang w:val="en-GB"/>
              </w:rPr>
            </w:pPr>
            <w:r>
              <w:rPr>
                <w:lang w:val="en-GB"/>
              </w:rPr>
              <w:t>1x</w:t>
            </w:r>
          </w:p>
        </w:tc>
      </w:tr>
      <w:tr w:rsidR="0040045B" w:rsidRPr="0040045B" w14:paraId="3C5400F5" w14:textId="77777777" w:rsidTr="0040045B">
        <w:tc>
          <w:tcPr>
            <w:tcW w:w="5665" w:type="dxa"/>
          </w:tcPr>
          <w:p w14:paraId="701D4AC9" w14:textId="1BD52B87" w:rsidR="0040045B" w:rsidRPr="0040045B" w:rsidRDefault="0040045B" w:rsidP="00A40AA3">
            <w:r w:rsidRPr="0040045B">
              <w:t xml:space="preserve">Akkuladegerät </w:t>
            </w:r>
            <w:proofErr w:type="spellStart"/>
            <w:r w:rsidRPr="0040045B">
              <w:t>Voltcraft</w:t>
            </w:r>
            <w:proofErr w:type="spellEnd"/>
            <w:r w:rsidRPr="0040045B">
              <w:t xml:space="preserve"> V-Charge E</w:t>
            </w:r>
            <w:r>
              <w:t xml:space="preserve">co </w:t>
            </w:r>
            <w:proofErr w:type="spellStart"/>
            <w:r>
              <w:t>LiPo</w:t>
            </w:r>
            <w:proofErr w:type="spellEnd"/>
            <w:r>
              <w:t xml:space="preserve"> 3000</w:t>
            </w:r>
          </w:p>
        </w:tc>
        <w:tc>
          <w:tcPr>
            <w:tcW w:w="3397" w:type="dxa"/>
          </w:tcPr>
          <w:p w14:paraId="2ECAFCE1" w14:textId="4DD1DA51" w:rsidR="0040045B" w:rsidRPr="0040045B" w:rsidRDefault="00DA06E4" w:rsidP="00A40AA3">
            <w:r>
              <w:t>1x</w:t>
            </w:r>
          </w:p>
        </w:tc>
      </w:tr>
      <w:tr w:rsidR="0040045B" w:rsidRPr="00DA06E4" w14:paraId="2009C21C" w14:textId="77777777" w:rsidTr="0040045B">
        <w:tc>
          <w:tcPr>
            <w:tcW w:w="5665" w:type="dxa"/>
          </w:tcPr>
          <w:p w14:paraId="7DB579D6" w14:textId="19F67CA4" w:rsidR="0040045B" w:rsidRPr="00DA06E4" w:rsidRDefault="0040045B" w:rsidP="00A40AA3">
            <w:pPr>
              <w:rPr>
                <w:lang w:val="en-GB"/>
              </w:rPr>
            </w:pPr>
            <w:r w:rsidRPr="00DA06E4">
              <w:rPr>
                <w:lang w:val="en-GB"/>
              </w:rPr>
              <w:t>Battery-</w:t>
            </w:r>
            <w:proofErr w:type="spellStart"/>
            <w:r w:rsidRPr="00DA06E4">
              <w:rPr>
                <w:lang w:val="en-GB"/>
              </w:rPr>
              <w:t>Managment</w:t>
            </w:r>
            <w:proofErr w:type="spellEnd"/>
            <w:r w:rsidR="00DA06E4" w:rsidRPr="00DA06E4">
              <w:rPr>
                <w:lang w:val="en-GB"/>
              </w:rPr>
              <w:t>-S</w:t>
            </w:r>
            <w:r w:rsidRPr="00DA06E4">
              <w:rPr>
                <w:lang w:val="en-GB"/>
              </w:rPr>
              <w:t>ystem</w:t>
            </w:r>
            <w:r w:rsidR="00DA06E4" w:rsidRPr="00DA06E4">
              <w:rPr>
                <w:lang w:val="en-GB"/>
              </w:rPr>
              <w:t xml:space="preserve">-Platine </w:t>
            </w:r>
            <w:proofErr w:type="spellStart"/>
            <w:r w:rsidR="00C61A4D">
              <w:rPr>
                <w:lang w:val="en-GB"/>
              </w:rPr>
              <w:t>Akozon</w:t>
            </w:r>
            <w:proofErr w:type="spellEnd"/>
            <w:r w:rsidR="00C61A4D">
              <w:rPr>
                <w:lang w:val="en-GB"/>
              </w:rPr>
              <w:t xml:space="preserve"> </w:t>
            </w:r>
            <w:r w:rsidR="00DA06E4" w:rsidRPr="00DA06E4">
              <w:rPr>
                <w:lang w:val="en-GB"/>
              </w:rPr>
              <w:t>4</w:t>
            </w:r>
            <w:r w:rsidR="00DA06E4">
              <w:rPr>
                <w:lang w:val="en-GB"/>
              </w:rPr>
              <w:t>S</w:t>
            </w:r>
          </w:p>
        </w:tc>
        <w:tc>
          <w:tcPr>
            <w:tcW w:w="3397" w:type="dxa"/>
          </w:tcPr>
          <w:p w14:paraId="361007D8" w14:textId="5C6D1056" w:rsidR="0040045B" w:rsidRPr="00DA06E4" w:rsidRDefault="00DA06E4" w:rsidP="00A40AA3">
            <w:pPr>
              <w:rPr>
                <w:lang w:val="en-GB"/>
              </w:rPr>
            </w:pPr>
            <w:r>
              <w:rPr>
                <w:lang w:val="en-GB"/>
              </w:rPr>
              <w:t>1x</w:t>
            </w:r>
          </w:p>
        </w:tc>
      </w:tr>
      <w:tr w:rsidR="0040045B" w:rsidRPr="00DA06E4" w14:paraId="104BC0E7" w14:textId="77777777" w:rsidTr="0040045B">
        <w:tc>
          <w:tcPr>
            <w:tcW w:w="5665" w:type="dxa"/>
          </w:tcPr>
          <w:p w14:paraId="31688171" w14:textId="710D35D5" w:rsidR="0040045B" w:rsidRPr="00DA06E4" w:rsidRDefault="00DA06E4" w:rsidP="00A40AA3">
            <w:pPr>
              <w:rPr>
                <w:lang w:val="en-GB"/>
              </w:rPr>
            </w:pPr>
            <w:proofErr w:type="spellStart"/>
            <w:r>
              <w:rPr>
                <w:lang w:val="en-GB"/>
              </w:rPr>
              <w:t>Aluminiumlegierung</w:t>
            </w:r>
            <w:proofErr w:type="spellEnd"/>
            <w:r>
              <w:rPr>
                <w:lang w:val="en-GB"/>
              </w:rPr>
              <w:t xml:space="preserve"> Almg3</w:t>
            </w:r>
          </w:p>
        </w:tc>
        <w:tc>
          <w:tcPr>
            <w:tcW w:w="3397" w:type="dxa"/>
          </w:tcPr>
          <w:p w14:paraId="113A9AA7" w14:textId="71989A84" w:rsidR="0040045B" w:rsidRPr="00DA06E4" w:rsidRDefault="00DA06E4" w:rsidP="00A40AA3">
            <w:pPr>
              <w:rPr>
                <w:lang w:val="en-GB"/>
              </w:rPr>
            </w:pPr>
            <w:r>
              <w:rPr>
                <w:lang w:val="en-GB"/>
              </w:rPr>
              <w:t>1x (A3)</w:t>
            </w:r>
          </w:p>
        </w:tc>
      </w:tr>
      <w:tr w:rsidR="0040045B" w:rsidRPr="00DA06E4" w14:paraId="7636487C" w14:textId="77777777" w:rsidTr="0040045B">
        <w:tc>
          <w:tcPr>
            <w:tcW w:w="5665" w:type="dxa"/>
          </w:tcPr>
          <w:p w14:paraId="4534154A" w14:textId="629E635C" w:rsidR="0040045B" w:rsidRPr="00DA06E4" w:rsidRDefault="00DA06E4" w:rsidP="00A40AA3">
            <w:pPr>
              <w:rPr>
                <w:lang w:val="en-GB"/>
              </w:rPr>
            </w:pPr>
            <w:proofErr w:type="spellStart"/>
            <w:r>
              <w:rPr>
                <w:lang w:val="en-GB"/>
              </w:rPr>
              <w:t>Kunstoff-Aluminuim</w:t>
            </w:r>
            <w:proofErr w:type="spellEnd"/>
          </w:p>
        </w:tc>
        <w:tc>
          <w:tcPr>
            <w:tcW w:w="3397" w:type="dxa"/>
          </w:tcPr>
          <w:p w14:paraId="7A219AA3" w14:textId="0909FE44" w:rsidR="0040045B" w:rsidRPr="00DA06E4" w:rsidRDefault="00DA06E4" w:rsidP="00A40AA3">
            <w:pPr>
              <w:rPr>
                <w:lang w:val="en-GB"/>
              </w:rPr>
            </w:pPr>
            <w:r>
              <w:rPr>
                <w:lang w:val="en-GB"/>
              </w:rPr>
              <w:t>1x(A4)</w:t>
            </w:r>
          </w:p>
        </w:tc>
      </w:tr>
      <w:tr w:rsidR="0040045B" w:rsidRPr="00DA06E4" w14:paraId="460B1C68" w14:textId="77777777" w:rsidTr="0040045B">
        <w:tc>
          <w:tcPr>
            <w:tcW w:w="5665" w:type="dxa"/>
          </w:tcPr>
          <w:p w14:paraId="1B87C532" w14:textId="0137BE35" w:rsidR="0040045B" w:rsidRPr="00DA06E4" w:rsidRDefault="00DA06E4" w:rsidP="00A40AA3">
            <w:pPr>
              <w:rPr>
                <w:lang w:val="en-GB"/>
              </w:rPr>
            </w:pPr>
            <w:proofErr w:type="spellStart"/>
            <w:r>
              <w:rPr>
                <w:lang w:val="en-GB"/>
              </w:rPr>
              <w:t>Motortreiber</w:t>
            </w:r>
            <w:proofErr w:type="spellEnd"/>
            <w:r>
              <w:rPr>
                <w:lang w:val="en-GB"/>
              </w:rPr>
              <w:t xml:space="preserve"> ARCELI BTS7960</w:t>
            </w:r>
          </w:p>
        </w:tc>
        <w:tc>
          <w:tcPr>
            <w:tcW w:w="3397" w:type="dxa"/>
          </w:tcPr>
          <w:p w14:paraId="42A4C44A" w14:textId="5D615841" w:rsidR="0040045B" w:rsidRPr="00DA06E4" w:rsidRDefault="00DA06E4" w:rsidP="00A40AA3">
            <w:pPr>
              <w:rPr>
                <w:lang w:val="en-GB"/>
              </w:rPr>
            </w:pPr>
            <w:r>
              <w:rPr>
                <w:lang w:val="en-GB"/>
              </w:rPr>
              <w:t>1x</w:t>
            </w:r>
          </w:p>
        </w:tc>
      </w:tr>
      <w:tr w:rsidR="00B53D33" w:rsidRPr="00DA06E4" w14:paraId="4CD735BD" w14:textId="77777777" w:rsidTr="0040045B">
        <w:tc>
          <w:tcPr>
            <w:tcW w:w="5665" w:type="dxa"/>
          </w:tcPr>
          <w:p w14:paraId="3EED54D0" w14:textId="29659513" w:rsidR="00B53D33" w:rsidRDefault="00B53D33" w:rsidP="00A40AA3">
            <w:pPr>
              <w:rPr>
                <w:lang w:val="en-GB"/>
              </w:rPr>
            </w:pPr>
            <w:proofErr w:type="spellStart"/>
            <w:r>
              <w:rPr>
                <w:lang w:val="en-GB"/>
              </w:rPr>
              <w:t>Arceli</w:t>
            </w:r>
            <w:proofErr w:type="spellEnd"/>
            <w:r>
              <w:rPr>
                <w:lang w:val="en-GB"/>
              </w:rPr>
              <w:t xml:space="preserve"> ACRISP-Tool</w:t>
            </w:r>
          </w:p>
        </w:tc>
        <w:tc>
          <w:tcPr>
            <w:tcW w:w="3397" w:type="dxa"/>
          </w:tcPr>
          <w:p w14:paraId="31DB8056" w14:textId="6A96C509" w:rsidR="00B53D33" w:rsidRDefault="00B53D33" w:rsidP="00A40AA3">
            <w:pPr>
              <w:rPr>
                <w:lang w:val="en-GB"/>
              </w:rPr>
            </w:pPr>
            <w:r>
              <w:rPr>
                <w:lang w:val="en-GB"/>
              </w:rPr>
              <w:t>1x</w:t>
            </w:r>
          </w:p>
        </w:tc>
      </w:tr>
    </w:tbl>
    <w:p w14:paraId="66E55806" w14:textId="5B1F41C5" w:rsidR="00A40AA3" w:rsidRPr="00DA06E4" w:rsidRDefault="00DA06E4" w:rsidP="00DA06E4">
      <w:pPr>
        <w:pStyle w:val="Beschriftung"/>
        <w:rPr>
          <w:lang w:val="en-GB"/>
        </w:rPr>
      </w:pPr>
      <w:bookmarkStart w:id="57" w:name="_Toc68186782"/>
      <w:r>
        <w:t xml:space="preserve">Tabelle </w:t>
      </w:r>
      <w:fldSimple w:instr=" SEQ Tabelle \* ARABIC ">
        <w:r w:rsidR="00187300">
          <w:rPr>
            <w:noProof/>
          </w:rPr>
          <w:t>2</w:t>
        </w:r>
      </w:fldSimple>
      <w:r>
        <w:t xml:space="preserve"> Bauteilliste</w:t>
      </w:r>
      <w:bookmarkEnd w:id="57"/>
    </w:p>
    <w:p w14:paraId="7D5E2845" w14:textId="73DB2903" w:rsidR="00BC11C5" w:rsidRDefault="00DA06E4" w:rsidP="00BC11C5">
      <w:pPr>
        <w:keepNext/>
      </w:pPr>
      <w:r>
        <w:t>Weiters wurden für die Fertigung der Platinen noch verschiedenste Bauelemente bestellt, die genaue Beschreibung kann unter</w:t>
      </w:r>
      <w:r w:rsidR="00CB24D9">
        <w:t xml:space="preserve"> </w:t>
      </w:r>
      <w:r w:rsidR="00CB24D9">
        <w:fldChar w:fldCharType="begin"/>
      </w:r>
      <w:r w:rsidR="00CB24D9">
        <w:instrText xml:space="preserve"> REF _Ref64822182 \r \h </w:instrText>
      </w:r>
      <w:r w:rsidR="00CB24D9">
        <w:fldChar w:fldCharType="separate"/>
      </w:r>
      <w:r w:rsidR="00187300">
        <w:t>4</w:t>
      </w:r>
      <w:r w:rsidR="00CB24D9">
        <w:fldChar w:fldCharType="end"/>
      </w:r>
      <w:r w:rsidR="00CB24D9">
        <w:t xml:space="preserve"> </w:t>
      </w:r>
      <w:r w:rsidR="00CB24D9">
        <w:fldChar w:fldCharType="begin"/>
      </w:r>
      <w:r w:rsidR="00CB24D9">
        <w:instrText xml:space="preserve"> REF _Ref64822186 \h </w:instrText>
      </w:r>
      <w:r w:rsidR="00CB24D9">
        <w:fldChar w:fldCharType="separate"/>
      </w:r>
      <w:r w:rsidR="00187300">
        <w:rPr>
          <w:rFonts w:cs="Times New Roman"/>
        </w:rPr>
        <w:t>Hardwareentwicklung (Lalic)</w:t>
      </w:r>
      <w:r w:rsidR="00CB24D9">
        <w:fldChar w:fldCharType="end"/>
      </w:r>
      <w:r>
        <w:t>, nachgelesen werden.</w:t>
      </w:r>
    </w:p>
    <w:p w14:paraId="5361C645" w14:textId="1EE6F6CF" w:rsidR="00BC11C5" w:rsidRDefault="00BC11C5" w:rsidP="00BC11C5">
      <w:pPr>
        <w:pStyle w:val="berschrift3"/>
      </w:pPr>
      <w:bookmarkStart w:id="58" w:name="_Toc68186514"/>
      <w:proofErr w:type="spellStart"/>
      <w:r w:rsidRPr="00BC11C5">
        <w:t>Toolchain</w:t>
      </w:r>
      <w:bookmarkEnd w:id="58"/>
      <w:proofErr w:type="spellEnd"/>
    </w:p>
    <w:tbl>
      <w:tblPr>
        <w:tblStyle w:val="Tabellenraster"/>
        <w:tblW w:w="0" w:type="auto"/>
        <w:tblLook w:val="04A0" w:firstRow="1" w:lastRow="0" w:firstColumn="1" w:lastColumn="0" w:noHBand="0" w:noVBand="1"/>
      </w:tblPr>
      <w:tblGrid>
        <w:gridCol w:w="5524"/>
        <w:gridCol w:w="3538"/>
      </w:tblGrid>
      <w:tr w:rsidR="000612C1" w14:paraId="036E22B3" w14:textId="77777777" w:rsidTr="003A2B73">
        <w:tc>
          <w:tcPr>
            <w:tcW w:w="5524" w:type="dxa"/>
          </w:tcPr>
          <w:p w14:paraId="0DC1F460" w14:textId="25CC8AEC" w:rsidR="000612C1" w:rsidRDefault="000612C1" w:rsidP="000612C1">
            <w:pPr>
              <w:jc w:val="center"/>
            </w:pPr>
            <w:r>
              <w:t>Software</w:t>
            </w:r>
          </w:p>
        </w:tc>
        <w:tc>
          <w:tcPr>
            <w:tcW w:w="3538" w:type="dxa"/>
          </w:tcPr>
          <w:p w14:paraId="64C8B900" w14:textId="234A644C" w:rsidR="000612C1" w:rsidRDefault="000612C1" w:rsidP="000612C1">
            <w:pPr>
              <w:jc w:val="center"/>
            </w:pPr>
            <w:r>
              <w:t>Version</w:t>
            </w:r>
          </w:p>
        </w:tc>
      </w:tr>
      <w:tr w:rsidR="000612C1" w14:paraId="1C1F8389" w14:textId="77777777" w:rsidTr="003A2B73">
        <w:tc>
          <w:tcPr>
            <w:tcW w:w="5524" w:type="dxa"/>
          </w:tcPr>
          <w:p w14:paraId="3335DD82" w14:textId="746A11E9" w:rsidR="000612C1" w:rsidRDefault="000612C1" w:rsidP="000612C1">
            <w:r>
              <w:t>Arduino IDE</w:t>
            </w:r>
          </w:p>
        </w:tc>
        <w:tc>
          <w:tcPr>
            <w:tcW w:w="3538" w:type="dxa"/>
          </w:tcPr>
          <w:p w14:paraId="347F8BB6" w14:textId="08DE1E35" w:rsidR="000612C1" w:rsidRDefault="003A2B73" w:rsidP="000612C1">
            <w:r>
              <w:t xml:space="preserve">1.8.9 &amp; </w:t>
            </w:r>
            <w:r w:rsidR="000612C1">
              <w:t>1.8.10</w:t>
            </w:r>
          </w:p>
        </w:tc>
      </w:tr>
      <w:tr w:rsidR="000612C1" w14:paraId="5FCF142C" w14:textId="77777777" w:rsidTr="003A2B73">
        <w:tc>
          <w:tcPr>
            <w:tcW w:w="5524" w:type="dxa"/>
          </w:tcPr>
          <w:p w14:paraId="0005DE03" w14:textId="4179E757" w:rsidR="000612C1" w:rsidRDefault="000612C1" w:rsidP="000612C1">
            <w:proofErr w:type="spellStart"/>
            <w:r>
              <w:t>Matlab</w:t>
            </w:r>
            <w:proofErr w:type="spellEnd"/>
          </w:p>
        </w:tc>
        <w:tc>
          <w:tcPr>
            <w:tcW w:w="3538" w:type="dxa"/>
          </w:tcPr>
          <w:p w14:paraId="7C22D840" w14:textId="42F55EA6" w:rsidR="000612C1" w:rsidRDefault="000612C1" w:rsidP="000612C1">
            <w:r>
              <w:t>r2020a</w:t>
            </w:r>
            <w:r w:rsidR="003A2B73">
              <w:t xml:space="preserve"> Update 5 (9.8.0.1451342)</w:t>
            </w:r>
          </w:p>
        </w:tc>
      </w:tr>
      <w:tr w:rsidR="000612C1" w14:paraId="14D7D54E" w14:textId="77777777" w:rsidTr="003A2B73">
        <w:tc>
          <w:tcPr>
            <w:tcW w:w="5524" w:type="dxa"/>
          </w:tcPr>
          <w:p w14:paraId="2645CC9A" w14:textId="7AE52E49" w:rsidR="000612C1" w:rsidRDefault="000612C1" w:rsidP="000612C1">
            <w:proofErr w:type="spellStart"/>
            <w:r>
              <w:t>FreeCad</w:t>
            </w:r>
            <w:proofErr w:type="spellEnd"/>
          </w:p>
        </w:tc>
        <w:tc>
          <w:tcPr>
            <w:tcW w:w="3538" w:type="dxa"/>
          </w:tcPr>
          <w:p w14:paraId="5EC70A02" w14:textId="63F0C6F6" w:rsidR="000612C1" w:rsidRDefault="000612C1" w:rsidP="000612C1">
            <w:r>
              <w:t>0.18</w:t>
            </w:r>
          </w:p>
        </w:tc>
      </w:tr>
      <w:tr w:rsidR="000612C1" w14:paraId="1F45B0E8" w14:textId="77777777" w:rsidTr="003A2B73">
        <w:tc>
          <w:tcPr>
            <w:tcW w:w="5524" w:type="dxa"/>
          </w:tcPr>
          <w:p w14:paraId="371EDE5D" w14:textId="29276A33" w:rsidR="000612C1" w:rsidRDefault="000612C1" w:rsidP="000612C1">
            <w:proofErr w:type="spellStart"/>
            <w:r>
              <w:t>KiCad</w:t>
            </w:r>
            <w:proofErr w:type="spellEnd"/>
          </w:p>
        </w:tc>
        <w:tc>
          <w:tcPr>
            <w:tcW w:w="3538" w:type="dxa"/>
          </w:tcPr>
          <w:p w14:paraId="36456523" w14:textId="2B4450F7" w:rsidR="000612C1" w:rsidRDefault="000612C1" w:rsidP="000612C1">
            <w:r>
              <w:t>5.1.4</w:t>
            </w:r>
          </w:p>
        </w:tc>
      </w:tr>
      <w:tr w:rsidR="000612C1" w14:paraId="6344BF47" w14:textId="77777777" w:rsidTr="003A2B73">
        <w:tc>
          <w:tcPr>
            <w:tcW w:w="5524" w:type="dxa"/>
          </w:tcPr>
          <w:p w14:paraId="1301FF55" w14:textId="539020B9" w:rsidR="000612C1" w:rsidRDefault="000612C1" w:rsidP="000612C1">
            <w:proofErr w:type="spellStart"/>
            <w:r>
              <w:t>Atmel</w:t>
            </w:r>
            <w:proofErr w:type="spellEnd"/>
            <w:r>
              <w:t xml:space="preserve"> Studio</w:t>
            </w:r>
          </w:p>
        </w:tc>
        <w:tc>
          <w:tcPr>
            <w:tcW w:w="3538" w:type="dxa"/>
          </w:tcPr>
          <w:p w14:paraId="4EAD23D7" w14:textId="420D264E" w:rsidR="000612C1" w:rsidRDefault="000612C1" w:rsidP="000612C1">
            <w:r>
              <w:t>7:7.0.2397</w:t>
            </w:r>
          </w:p>
        </w:tc>
      </w:tr>
      <w:tr w:rsidR="000612C1" w14:paraId="5183CE2B" w14:textId="77777777" w:rsidTr="003A2B73">
        <w:tc>
          <w:tcPr>
            <w:tcW w:w="5524" w:type="dxa"/>
          </w:tcPr>
          <w:p w14:paraId="5F6AEE44" w14:textId="1C9A7085" w:rsidR="000612C1" w:rsidRDefault="000612C1" w:rsidP="000612C1">
            <w:r>
              <w:t>Paint 3D</w:t>
            </w:r>
          </w:p>
        </w:tc>
        <w:tc>
          <w:tcPr>
            <w:tcW w:w="3538" w:type="dxa"/>
          </w:tcPr>
          <w:p w14:paraId="2443A0FD" w14:textId="246FCEAF" w:rsidR="000612C1" w:rsidRDefault="000612C1" w:rsidP="000612C1">
            <w:pPr>
              <w:keepNext/>
            </w:pPr>
            <w:r>
              <w:t>6.2009.30067.0</w:t>
            </w:r>
          </w:p>
        </w:tc>
      </w:tr>
    </w:tbl>
    <w:p w14:paraId="1D971973" w14:textId="45A35658" w:rsidR="000612C1" w:rsidRPr="000612C1" w:rsidRDefault="000612C1" w:rsidP="000612C1">
      <w:pPr>
        <w:pStyle w:val="Beschriftung"/>
      </w:pPr>
      <w:bookmarkStart w:id="59" w:name="_Toc68186783"/>
      <w:r>
        <w:t xml:space="preserve">Tabelle </w:t>
      </w:r>
      <w:fldSimple w:instr=" SEQ Tabelle \* ARABIC ">
        <w:r w:rsidR="00187300">
          <w:rPr>
            <w:noProof/>
          </w:rPr>
          <w:t>3</w:t>
        </w:r>
      </w:fldSimple>
      <w:r>
        <w:t xml:space="preserve"> </w:t>
      </w:r>
      <w:proofErr w:type="spellStart"/>
      <w:r>
        <w:t>Toolchain</w:t>
      </w:r>
      <w:bookmarkEnd w:id="59"/>
      <w:proofErr w:type="spellEnd"/>
    </w:p>
    <w:p w14:paraId="165498AC" w14:textId="7058DED9" w:rsidR="00BC11C5" w:rsidRDefault="00BC11C5" w:rsidP="00BC11C5">
      <w:pPr>
        <w:keepNext/>
      </w:pPr>
    </w:p>
    <w:p w14:paraId="419C9A23" w14:textId="3B114AF7" w:rsidR="0055187F" w:rsidRDefault="0055187F" w:rsidP="0073136D">
      <w:pPr>
        <w:rPr>
          <w:lang w:val="de-DE"/>
        </w:rPr>
      </w:pPr>
    </w:p>
    <w:p w14:paraId="2175B635" w14:textId="3BDBC5E1" w:rsidR="00BC11C5" w:rsidRDefault="00BC11C5" w:rsidP="0073136D">
      <w:pPr>
        <w:rPr>
          <w:lang w:val="de-DE"/>
        </w:rPr>
      </w:pPr>
    </w:p>
    <w:p w14:paraId="79430C2C" w14:textId="3D5DBBBC" w:rsidR="00BC11C5" w:rsidRDefault="00BC11C5" w:rsidP="0073136D">
      <w:pPr>
        <w:rPr>
          <w:lang w:val="de-DE"/>
        </w:rPr>
      </w:pPr>
    </w:p>
    <w:p w14:paraId="4FF7F416" w14:textId="54046587" w:rsidR="00BC11C5" w:rsidRDefault="00BC11C5" w:rsidP="0073136D">
      <w:pPr>
        <w:rPr>
          <w:lang w:val="de-DE"/>
        </w:rPr>
      </w:pPr>
    </w:p>
    <w:p w14:paraId="47B7C4E8" w14:textId="55C29661" w:rsidR="00BC11C5" w:rsidRDefault="00BC11C5" w:rsidP="0073136D">
      <w:pPr>
        <w:rPr>
          <w:lang w:val="de-DE"/>
        </w:rPr>
      </w:pPr>
    </w:p>
    <w:p w14:paraId="39B97F9A" w14:textId="77777777" w:rsidR="002440C5" w:rsidRPr="00D577C1" w:rsidRDefault="002440C5" w:rsidP="002440C5">
      <w:pPr>
        <w:rPr>
          <w:rFonts w:cs="Times New Roman"/>
        </w:rPr>
      </w:pPr>
    </w:p>
    <w:p w14:paraId="7462C01D" w14:textId="73B30E29" w:rsidR="001F7EB3" w:rsidRPr="00D577C1" w:rsidRDefault="001F7EB3" w:rsidP="001F7EB3">
      <w:pPr>
        <w:pStyle w:val="berschrift1"/>
        <w:rPr>
          <w:rFonts w:cs="Times New Roman"/>
        </w:rPr>
      </w:pPr>
      <w:bookmarkStart w:id="60" w:name="_Toc68186515"/>
      <w:r w:rsidRPr="00D577C1">
        <w:rPr>
          <w:rFonts w:cs="Times New Roman"/>
        </w:rPr>
        <w:lastRenderedPageBreak/>
        <w:t>Regelungsentwicklung</w:t>
      </w:r>
      <w:r w:rsidR="006E4712">
        <w:rPr>
          <w:rFonts w:cs="Times New Roman"/>
        </w:rPr>
        <w:t xml:space="preserve"> (Stojicic)</w:t>
      </w:r>
      <w:bookmarkEnd w:id="60"/>
    </w:p>
    <w:p w14:paraId="07186A3F" w14:textId="761276A4" w:rsidR="007977A1" w:rsidRDefault="009616EF" w:rsidP="007977A1">
      <w:pPr>
        <w:pStyle w:val="berschrift2"/>
        <w:rPr>
          <w:rFonts w:cs="Times New Roman"/>
        </w:rPr>
      </w:pPr>
      <w:bookmarkStart w:id="61" w:name="_Toc68186516"/>
      <w:r>
        <w:rPr>
          <w:rFonts w:cs="Times New Roman"/>
        </w:rPr>
        <w:t>Recherche und Vorwissen</w:t>
      </w:r>
      <w:bookmarkEnd w:id="61"/>
    </w:p>
    <w:p w14:paraId="489F7B0A" w14:textId="57596B02" w:rsidR="000B2928" w:rsidRDefault="009616EF" w:rsidP="000B2928">
      <w:pPr>
        <w:rPr>
          <w:rFonts w:cs="Times New Roman"/>
        </w:rPr>
      </w:pPr>
      <w:r w:rsidRPr="00D577C1">
        <w:rPr>
          <w:rFonts w:cs="Times New Roman"/>
        </w:rPr>
        <w:t xml:space="preserve">Der in </w:t>
      </w:r>
      <w:r>
        <w:rPr>
          <w:rFonts w:cs="Times New Roman"/>
        </w:rPr>
        <w:fldChar w:fldCharType="begin"/>
      </w:r>
      <w:r>
        <w:rPr>
          <w:rFonts w:cs="Times New Roman"/>
        </w:rPr>
        <w:instrText xml:space="preserve"> REF _Ref60505999 \h </w:instrText>
      </w:r>
      <w:r>
        <w:rPr>
          <w:rFonts w:cs="Times New Roman"/>
        </w:rPr>
      </w:r>
      <w:r>
        <w:rPr>
          <w:rFonts w:cs="Times New Roman"/>
        </w:rPr>
        <w:fldChar w:fldCharType="separate"/>
      </w:r>
      <w:r w:rsidR="00187300" w:rsidRPr="00D577C1">
        <w:rPr>
          <w:rFonts w:cs="Times New Roman"/>
        </w:rPr>
        <w:t xml:space="preserve">Abbildung </w:t>
      </w:r>
      <w:r w:rsidR="00187300">
        <w:rPr>
          <w:rFonts w:cs="Times New Roman"/>
          <w:noProof/>
        </w:rPr>
        <w:t>7</w:t>
      </w:r>
      <w:r w:rsidR="00187300" w:rsidRPr="00D577C1">
        <w:rPr>
          <w:rFonts w:cs="Times New Roman"/>
        </w:rPr>
        <w:t xml:space="preserve"> Standardregelkreis</w:t>
      </w:r>
      <w:r>
        <w:rPr>
          <w:rFonts w:cs="Times New Roman"/>
        </w:rPr>
        <w:fldChar w:fldCharType="end"/>
      </w:r>
      <w:r>
        <w:rPr>
          <w:rFonts w:cs="Times New Roman"/>
        </w:rPr>
        <w:t xml:space="preserve"> </w:t>
      </w:r>
      <w:r w:rsidRPr="00D577C1">
        <w:rPr>
          <w:rFonts w:cs="Times New Roman"/>
        </w:rPr>
        <w:t xml:space="preserve">zu sehende </w:t>
      </w:r>
      <w:r w:rsidR="000B2928">
        <w:rPr>
          <w:rFonts w:cs="Times New Roman"/>
        </w:rPr>
        <w:t>Standardr</w:t>
      </w:r>
      <w:r w:rsidRPr="00D577C1">
        <w:rPr>
          <w:rFonts w:cs="Times New Roman"/>
        </w:rPr>
        <w:t xml:space="preserve">egelkreis </w:t>
      </w:r>
      <w:r w:rsidR="00047A61">
        <w:rPr>
          <w:rFonts w:cs="Times New Roman"/>
        </w:rPr>
        <w:t>zeigt</w:t>
      </w:r>
      <w:r>
        <w:rPr>
          <w:rFonts w:cs="Times New Roman"/>
        </w:rPr>
        <w:t xml:space="preserve"> </w:t>
      </w:r>
      <w:r w:rsidR="00047A61">
        <w:rPr>
          <w:rFonts w:cs="Times New Roman"/>
        </w:rPr>
        <w:t>den</w:t>
      </w:r>
      <w:r>
        <w:rPr>
          <w:rFonts w:cs="Times New Roman"/>
        </w:rPr>
        <w:t xml:space="preserve"> grundlegende</w:t>
      </w:r>
      <w:r w:rsidR="00047A61">
        <w:rPr>
          <w:rFonts w:cs="Times New Roman"/>
        </w:rPr>
        <w:t>n</w:t>
      </w:r>
      <w:r>
        <w:rPr>
          <w:rFonts w:cs="Times New Roman"/>
        </w:rPr>
        <w:t xml:space="preserve"> </w:t>
      </w:r>
      <w:r w:rsidR="00047A61">
        <w:rPr>
          <w:rFonts w:cs="Times New Roman"/>
        </w:rPr>
        <w:t>Aufbau eines Regelungssystems</w:t>
      </w:r>
      <w:r>
        <w:rPr>
          <w:rFonts w:cs="Times New Roman"/>
        </w:rPr>
        <w:t xml:space="preserve">, nach </w:t>
      </w:r>
      <w:r w:rsidR="00EA069A">
        <w:rPr>
          <w:rFonts w:cs="Times New Roman"/>
        </w:rPr>
        <w:t>dessen Vorbild</w:t>
      </w:r>
      <w:r>
        <w:rPr>
          <w:rFonts w:cs="Times New Roman"/>
        </w:rPr>
        <w:t xml:space="preserve"> die Regelung implementiert werden sollte. </w:t>
      </w:r>
      <w:r w:rsidR="00047A61">
        <w:rPr>
          <w:rFonts w:cs="Times New Roman"/>
        </w:rPr>
        <w:t xml:space="preserve">Er </w:t>
      </w:r>
      <w:r w:rsidRPr="00D577C1">
        <w:rPr>
          <w:rFonts w:cs="Times New Roman"/>
        </w:rPr>
        <w:t xml:space="preserve">besteht aus zwei </w:t>
      </w:r>
      <w:r>
        <w:rPr>
          <w:rFonts w:cs="Times New Roman"/>
        </w:rPr>
        <w:t>Übertragungsfunktionen</w:t>
      </w:r>
      <w:r w:rsidRPr="00D577C1">
        <w:rPr>
          <w:rFonts w:cs="Times New Roman"/>
        </w:rPr>
        <w:t>, dem Regler F</w:t>
      </w:r>
      <w:r w:rsidRPr="00D577C1">
        <w:rPr>
          <w:rFonts w:cs="Times New Roman"/>
          <w:vertAlign w:val="subscript"/>
        </w:rPr>
        <w:t>R</w:t>
      </w:r>
      <w:r w:rsidRPr="00D577C1">
        <w:rPr>
          <w:rFonts w:cs="Times New Roman"/>
        </w:rPr>
        <w:t xml:space="preserve"> </w:t>
      </w:r>
      <w:r>
        <w:rPr>
          <w:rFonts w:cs="Times New Roman"/>
        </w:rPr>
        <w:t>und</w:t>
      </w:r>
      <w:r w:rsidRPr="00D577C1">
        <w:rPr>
          <w:rFonts w:cs="Times New Roman"/>
        </w:rPr>
        <w:t xml:space="preserve"> </w:t>
      </w:r>
      <w:r>
        <w:rPr>
          <w:rFonts w:cs="Times New Roman"/>
        </w:rPr>
        <w:t>der Regelstrecke F</w:t>
      </w:r>
      <w:r>
        <w:rPr>
          <w:rFonts w:cs="Times New Roman"/>
          <w:vertAlign w:val="subscript"/>
        </w:rPr>
        <w:t>S</w:t>
      </w:r>
      <w:r>
        <w:rPr>
          <w:rFonts w:cs="Times New Roman"/>
        </w:rPr>
        <w:t xml:space="preserve">, einem Vergleich zwischen Sollwert W(s) und Istwert X(s) in Form einer Addition, sowie einer Addition der Stellgröße U(s) mit einer Störgröße Z(s). Die Größe E(s) ist die Regeldifferenz bzw. Regelabweichung zwischen W(s) und X(s). Durch das Multiplizieren der Regelabweichung mit der Übertragungsfunktion des Reglers wird das Steuersignal erzeugt, durch welches sich der Ausgang der Übertragungsfunktion der Regelstrecke verändert. Im gewünschten Fall sorgt der Regler dafür, dass der Ausgang sich dem Sollwert angleicht. Oft wird </w:t>
      </w:r>
      <w:r w:rsidR="00BF3999">
        <w:rPr>
          <w:rFonts w:cs="Times New Roman"/>
        </w:rPr>
        <w:t>eine</w:t>
      </w:r>
      <w:r>
        <w:rPr>
          <w:rFonts w:cs="Times New Roman"/>
        </w:rPr>
        <w:t xml:space="preserve"> Störgröße zum Steuersignal hinzuaddiert, sie kann jedoch auch in bestimmten Fällen vernachlässigt werden.</w:t>
      </w:r>
      <w:r w:rsidR="007F7F9A">
        <w:rPr>
          <w:rFonts w:cs="Times New Roman"/>
        </w:rPr>
        <w:t xml:space="preserve"> Im weiteren Verlauf der Arbeiten wurde die Störung mit Null angenommen, um die Zusammenhänge vereinfacht betrachten zu </w:t>
      </w:r>
      <w:r w:rsidR="00AB156B">
        <w:rPr>
          <w:rFonts w:cs="Times New Roman"/>
        </w:rPr>
        <w:t>dürfen</w:t>
      </w:r>
      <w:r w:rsidR="007F7F9A">
        <w:rPr>
          <w:rFonts w:cs="Times New Roman"/>
        </w:rPr>
        <w:t>.</w:t>
      </w:r>
      <w:r w:rsidR="009C031D">
        <w:rPr>
          <w:rFonts w:cs="Times New Roman"/>
        </w:rPr>
        <w:t xml:space="preserve"> Der rückführende Weg des Istwertes X(s) wird durch einen Sensor erfasst, die Übertragungsfunktion des Sensors wurde jedoch aus demselben Grund mit Eins definiert.</w:t>
      </w:r>
      <w:r w:rsidR="00C10BEC">
        <w:rPr>
          <w:rFonts w:cs="Times New Roman"/>
        </w:rPr>
        <w:t xml:space="preserve"> Beim realen Aufbau sind Abweichungen von den Simulationen bzw. Tests zu erwarten da einerseits eine Störung, in Form des Lastmomentes und eine nicht ideale Rückführung des Istwertes, in Form der inertialen Messeinheit, eingesetzt werden. </w:t>
      </w:r>
      <w:r w:rsidR="000770B0">
        <w:rPr>
          <w:rFonts w:cs="Times New Roman"/>
        </w:rPr>
        <w:t>[1]</w:t>
      </w:r>
    </w:p>
    <w:p w14:paraId="6F85ABD8" w14:textId="4B925A50" w:rsidR="00575F7E" w:rsidRPr="00D577C1" w:rsidRDefault="00575F7E" w:rsidP="000B2928">
      <w:pPr>
        <w:rPr>
          <w:rFonts w:cs="Times New Roman"/>
        </w:rPr>
      </w:pPr>
      <w:r w:rsidRPr="00D577C1">
        <w:rPr>
          <w:rFonts w:cs="Times New Roman"/>
          <w:noProof/>
        </w:rPr>
        <w:drawing>
          <wp:inline distT="0" distB="0" distL="0" distR="0" wp14:anchorId="28FE58FE" wp14:editId="40A8D839">
            <wp:extent cx="5760720" cy="141033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618"/>
                    <a:stretch/>
                  </pic:blipFill>
                  <pic:spPr bwMode="auto">
                    <a:xfrm>
                      <a:off x="0" y="0"/>
                      <a:ext cx="5760720" cy="1410335"/>
                    </a:xfrm>
                    <a:prstGeom prst="rect">
                      <a:avLst/>
                    </a:prstGeom>
                    <a:ln>
                      <a:noFill/>
                    </a:ln>
                    <a:extLst>
                      <a:ext uri="{53640926-AAD7-44D8-BBD7-CCE9431645EC}">
                        <a14:shadowObscured xmlns:a14="http://schemas.microsoft.com/office/drawing/2010/main"/>
                      </a:ext>
                    </a:extLst>
                  </pic:spPr>
                </pic:pic>
              </a:graphicData>
            </a:graphic>
          </wp:inline>
        </w:drawing>
      </w:r>
    </w:p>
    <w:p w14:paraId="2801A5DE" w14:textId="3E8B21E8" w:rsidR="00C06FA1" w:rsidRDefault="00575F7E" w:rsidP="00575F7E">
      <w:pPr>
        <w:pStyle w:val="Beschriftung"/>
        <w:rPr>
          <w:rFonts w:cs="Times New Roman"/>
        </w:rPr>
      </w:pPr>
      <w:bookmarkStart w:id="62" w:name="_Ref58153079"/>
      <w:bookmarkStart w:id="63" w:name="_Ref60505999"/>
      <w:bookmarkStart w:id="64" w:name="_Toc68186675"/>
      <w:r w:rsidRPr="00D577C1">
        <w:rPr>
          <w:rFonts w:cs="Times New Roman"/>
        </w:rPr>
        <w:t xml:space="preserve">Abbildung </w:t>
      </w:r>
      <w:r w:rsidRPr="00D577C1">
        <w:rPr>
          <w:rFonts w:cs="Times New Roman"/>
        </w:rPr>
        <w:fldChar w:fldCharType="begin"/>
      </w:r>
      <w:r w:rsidRPr="00D577C1">
        <w:rPr>
          <w:rFonts w:cs="Times New Roman"/>
        </w:rPr>
        <w:instrText xml:space="preserve"> SEQ Abbildung \* ARABIC </w:instrText>
      </w:r>
      <w:r w:rsidRPr="00D577C1">
        <w:rPr>
          <w:rFonts w:cs="Times New Roman"/>
        </w:rPr>
        <w:fldChar w:fldCharType="separate"/>
      </w:r>
      <w:r w:rsidR="00187300">
        <w:rPr>
          <w:rFonts w:cs="Times New Roman"/>
          <w:noProof/>
        </w:rPr>
        <w:t>7</w:t>
      </w:r>
      <w:r w:rsidRPr="00D577C1">
        <w:rPr>
          <w:rFonts w:cs="Times New Roman"/>
        </w:rPr>
        <w:fldChar w:fldCharType="end"/>
      </w:r>
      <w:bookmarkEnd w:id="62"/>
      <w:r w:rsidRPr="00D577C1">
        <w:rPr>
          <w:rFonts w:cs="Times New Roman"/>
        </w:rPr>
        <w:t xml:space="preserve"> Standardregelkreis</w:t>
      </w:r>
      <w:bookmarkEnd w:id="63"/>
      <w:r w:rsidR="00A5012D">
        <w:rPr>
          <w:rFonts w:cs="Times New Roman"/>
        </w:rPr>
        <w:t xml:space="preserve"> [</w:t>
      </w:r>
      <w:r w:rsidR="000770B0">
        <w:rPr>
          <w:rFonts w:cs="Times New Roman"/>
        </w:rPr>
        <w:t>1</w:t>
      </w:r>
      <w:r w:rsidR="00A5012D">
        <w:rPr>
          <w:rFonts w:cs="Times New Roman"/>
        </w:rPr>
        <w:t>]</w:t>
      </w:r>
      <w:bookmarkEnd w:id="64"/>
    </w:p>
    <w:p w14:paraId="3AD8CA30" w14:textId="68CF1A19" w:rsidR="00F32212" w:rsidRDefault="0085060B" w:rsidP="00F32212">
      <w:r>
        <w:rPr>
          <w:rFonts w:cs="Times New Roman"/>
        </w:rPr>
        <w:t>Die Problemstellung der Stabilisierung in drei Achsen, wurde so interpretiert, dass ein individuelles Regelsystem für jeweils eine Achse entwickelt werden konnte. Diese Schlussfolgerung wurde aufgrund der Unabhängigkeit der drei Ist-Position</w:t>
      </w:r>
      <w:r w:rsidR="00453A4B">
        <w:rPr>
          <w:rFonts w:cs="Times New Roman"/>
        </w:rPr>
        <w:t>en</w:t>
      </w:r>
      <w:r>
        <w:rPr>
          <w:rFonts w:cs="Times New Roman"/>
        </w:rPr>
        <w:t xml:space="preserve">, sowie Soll-Positionen </w:t>
      </w:r>
      <w:r w:rsidR="00DD26D4">
        <w:rPr>
          <w:rFonts w:cs="Times New Roman"/>
        </w:rPr>
        <w:t xml:space="preserve">untereinander </w:t>
      </w:r>
      <w:r>
        <w:rPr>
          <w:rFonts w:cs="Times New Roman"/>
        </w:rPr>
        <w:t xml:space="preserve">gezogen. Es </w:t>
      </w:r>
      <w:r w:rsidR="00380565">
        <w:rPr>
          <w:rFonts w:cs="Times New Roman"/>
        </w:rPr>
        <w:t>gab keinen ersichtlichen</w:t>
      </w:r>
      <w:r>
        <w:rPr>
          <w:rFonts w:cs="Times New Roman"/>
        </w:rPr>
        <w:t xml:space="preserve"> Zusammenhang</w:t>
      </w:r>
      <w:r w:rsidR="00380565">
        <w:rPr>
          <w:rFonts w:cs="Times New Roman"/>
        </w:rPr>
        <w:t>,</w:t>
      </w:r>
      <w:r>
        <w:rPr>
          <w:rFonts w:cs="Times New Roman"/>
        </w:rPr>
        <w:t xml:space="preserve"> durch welchen die </w:t>
      </w:r>
      <w:r w:rsidR="00380565">
        <w:rPr>
          <w:rFonts w:cs="Times New Roman"/>
        </w:rPr>
        <w:t>Position</w:t>
      </w:r>
      <w:r>
        <w:rPr>
          <w:rFonts w:cs="Times New Roman"/>
        </w:rPr>
        <w:t xml:space="preserve"> </w:t>
      </w:r>
      <w:r w:rsidR="00380565">
        <w:rPr>
          <w:rFonts w:cs="Times New Roman"/>
        </w:rPr>
        <w:t>um die</w:t>
      </w:r>
      <w:r>
        <w:rPr>
          <w:rFonts w:cs="Times New Roman"/>
        </w:rPr>
        <w:t xml:space="preserve"> X-Achse</w:t>
      </w:r>
      <w:r w:rsidR="00380565">
        <w:rPr>
          <w:rFonts w:cs="Times New Roman"/>
        </w:rPr>
        <w:t>,</w:t>
      </w:r>
      <w:r>
        <w:rPr>
          <w:rFonts w:cs="Times New Roman"/>
        </w:rPr>
        <w:t xml:space="preserve"> die </w:t>
      </w:r>
      <w:r w:rsidR="00380565">
        <w:rPr>
          <w:rFonts w:cs="Times New Roman"/>
        </w:rPr>
        <w:t>Positionen</w:t>
      </w:r>
      <w:r>
        <w:rPr>
          <w:rFonts w:cs="Times New Roman"/>
        </w:rPr>
        <w:t xml:space="preserve"> </w:t>
      </w:r>
      <w:r w:rsidR="00380565">
        <w:rPr>
          <w:rFonts w:cs="Times New Roman"/>
        </w:rPr>
        <w:t>um die</w:t>
      </w:r>
      <w:r>
        <w:rPr>
          <w:rFonts w:cs="Times New Roman"/>
        </w:rPr>
        <w:t xml:space="preserve"> Y- oder Z-Achse beein</w:t>
      </w:r>
      <w:r w:rsidR="00380565">
        <w:rPr>
          <w:rFonts w:cs="Times New Roman"/>
        </w:rPr>
        <w:t>flussen</w:t>
      </w:r>
      <w:r w:rsidR="00DD26D4">
        <w:rPr>
          <w:rFonts w:cs="Times New Roman"/>
        </w:rPr>
        <w:t xml:space="preserve"> würde</w:t>
      </w:r>
      <w:r w:rsidR="00380565">
        <w:rPr>
          <w:rFonts w:cs="Times New Roman"/>
        </w:rPr>
        <w:t>.</w:t>
      </w:r>
    </w:p>
    <w:p w14:paraId="03781E26" w14:textId="3C0BDEFB" w:rsidR="00D82260" w:rsidRDefault="00380565" w:rsidP="007977A1">
      <w:pPr>
        <w:rPr>
          <w:rFonts w:cs="Times New Roman"/>
        </w:rPr>
      </w:pPr>
      <w:r>
        <w:rPr>
          <w:rFonts w:cs="Times New Roman"/>
        </w:rPr>
        <w:t xml:space="preserve">Während der Recherche wurden zwei mögliche Ansätze </w:t>
      </w:r>
      <w:r w:rsidR="001254A3">
        <w:rPr>
          <w:rFonts w:cs="Times New Roman"/>
        </w:rPr>
        <w:t xml:space="preserve">für die Implementierung der Regelung ausgewählt, der praktische Ansatz, sowie der theoretische Ansatz, beide werden </w:t>
      </w:r>
      <w:r w:rsidR="00BF082A">
        <w:rPr>
          <w:rFonts w:cs="Times New Roman"/>
        </w:rPr>
        <w:t>in den</w:t>
      </w:r>
      <w:r w:rsidR="001254A3">
        <w:rPr>
          <w:rFonts w:cs="Times New Roman"/>
        </w:rPr>
        <w:t xml:space="preserve"> nachfolgenden Kapitel</w:t>
      </w:r>
      <w:r w:rsidR="00BF082A">
        <w:rPr>
          <w:rFonts w:cs="Times New Roman"/>
        </w:rPr>
        <w:t>n</w:t>
      </w:r>
      <w:r w:rsidR="001254A3">
        <w:rPr>
          <w:rFonts w:cs="Times New Roman"/>
        </w:rPr>
        <w:t xml:space="preserve"> näher beschriebe</w:t>
      </w:r>
      <w:r w:rsidR="00AC3ED4">
        <w:rPr>
          <w:rFonts w:cs="Times New Roman"/>
        </w:rPr>
        <w:t>n</w:t>
      </w:r>
      <w:r w:rsidR="001254A3">
        <w:rPr>
          <w:rFonts w:cs="Times New Roman"/>
        </w:rPr>
        <w:t>.</w:t>
      </w:r>
      <w:r w:rsidR="001C7973">
        <w:rPr>
          <w:rFonts w:cs="Times New Roman"/>
        </w:rPr>
        <w:t xml:space="preserve"> [</w:t>
      </w:r>
      <w:r w:rsidR="000770B0">
        <w:rPr>
          <w:rFonts w:cs="Times New Roman"/>
        </w:rPr>
        <w:t>2</w:t>
      </w:r>
      <w:r w:rsidR="001C7973">
        <w:rPr>
          <w:rFonts w:cs="Times New Roman"/>
        </w:rPr>
        <w:t>]</w:t>
      </w:r>
    </w:p>
    <w:p w14:paraId="2E762079" w14:textId="04C87AE8" w:rsidR="00C10BEC" w:rsidRDefault="00C10BEC" w:rsidP="007977A1">
      <w:pPr>
        <w:rPr>
          <w:rFonts w:cs="Times New Roman"/>
        </w:rPr>
      </w:pPr>
    </w:p>
    <w:p w14:paraId="1A1FCB8F" w14:textId="60794141" w:rsidR="00C10BEC" w:rsidRDefault="00C10BEC" w:rsidP="007977A1">
      <w:pPr>
        <w:rPr>
          <w:rFonts w:cs="Times New Roman"/>
        </w:rPr>
      </w:pPr>
    </w:p>
    <w:p w14:paraId="26C944F0" w14:textId="77777777" w:rsidR="00C10BEC" w:rsidRDefault="00C10BEC" w:rsidP="007977A1">
      <w:pPr>
        <w:rPr>
          <w:rFonts w:cs="Times New Roman"/>
        </w:rPr>
      </w:pPr>
    </w:p>
    <w:p w14:paraId="1D93BCDC" w14:textId="693D30A8" w:rsidR="004E57DD" w:rsidRDefault="004E57DD" w:rsidP="004E57DD">
      <w:pPr>
        <w:pStyle w:val="berschrift3"/>
        <w:rPr>
          <w:rFonts w:cs="Times New Roman"/>
        </w:rPr>
      </w:pPr>
      <w:bookmarkStart w:id="65" w:name="_Toc68186517"/>
      <w:r w:rsidRPr="00D577C1">
        <w:rPr>
          <w:rFonts w:cs="Times New Roman"/>
        </w:rPr>
        <w:lastRenderedPageBreak/>
        <w:t>Praktischer Ansatz</w:t>
      </w:r>
      <w:bookmarkEnd w:id="65"/>
    </w:p>
    <w:p w14:paraId="74E9DF96" w14:textId="170A1534" w:rsidR="00FA7D37" w:rsidRDefault="00DC457F" w:rsidP="00DC457F">
      <w:r>
        <w:t>Unter dem praktischen Ansatz ist die Vorgehensweise ohne mathematisches Modell der Regelstrecke, mit den realen Bauteilen (z.B.</w:t>
      </w:r>
      <w:r w:rsidR="0041639D">
        <w:t xml:space="preserve"> </w:t>
      </w:r>
      <w:r>
        <w:t xml:space="preserve">Motor) zu verstehen. Hierbei werden spezielle </w:t>
      </w:r>
      <w:r w:rsidR="0041639D">
        <w:t xml:space="preserve">sogenannte </w:t>
      </w:r>
      <w:r>
        <w:t xml:space="preserve">heuristische Methoden, wie die Ziegler-Nicholas-Methode oder die </w:t>
      </w:r>
      <w:r w:rsidR="00681169">
        <w:t xml:space="preserve">Cohan-Coon-Methode verwendet, um die entsprechenden Werte für den Regler aus den Systemantworten abzuleiten. </w:t>
      </w:r>
      <w:r w:rsidR="00BF082A">
        <w:t xml:space="preserve">Als Systemeingänge werden hierbei oft Sprungfunktion oder Dirac-Impulse verwendet. </w:t>
      </w:r>
      <w:r w:rsidR="00681169">
        <w:t xml:space="preserve">Eine weitere, etwas zeitaufwändigere, Methode wäre das </w:t>
      </w:r>
      <w:r w:rsidR="00BF082A">
        <w:t>sukzessive</w:t>
      </w:r>
      <w:r w:rsidR="00681169">
        <w:t xml:space="preserve"> Justieren der Regelparameter während des Betriebes.</w:t>
      </w:r>
      <w:r w:rsidR="00BF082A">
        <w:t xml:space="preserve"> </w:t>
      </w:r>
      <w:r w:rsidR="00681169">
        <w:t xml:space="preserve">Der große Nachteil am Arbeiten ohne mathematisches Modell besteht darin, </w:t>
      </w:r>
      <w:r w:rsidR="00FA7D37">
        <w:t xml:space="preserve">dass die Gefahr </w:t>
      </w:r>
      <w:r w:rsidR="00AB156B">
        <w:t>gegeben ist</w:t>
      </w:r>
      <w:r w:rsidR="00FA7D37">
        <w:t xml:space="preserve"> bei falschen Entscheidungen bzw. Parametrisierungen die bestehende Hardware zu schädigen. </w:t>
      </w:r>
      <w:r w:rsidR="001C7973">
        <w:t>[</w:t>
      </w:r>
      <w:r w:rsidR="000770B0">
        <w:t>2</w:t>
      </w:r>
      <w:r w:rsidR="001C7973">
        <w:t>]</w:t>
      </w:r>
    </w:p>
    <w:p w14:paraId="5B1D4773" w14:textId="55A4305A" w:rsidR="00D82260" w:rsidRDefault="004E57DD" w:rsidP="00DC457F">
      <w:pPr>
        <w:pStyle w:val="berschrift3"/>
      </w:pPr>
      <w:bookmarkStart w:id="66" w:name="_Toc68186518"/>
      <w:r w:rsidRPr="00D577C1">
        <w:t>Theoretischer Ansatz</w:t>
      </w:r>
      <w:bookmarkEnd w:id="66"/>
    </w:p>
    <w:p w14:paraId="16DFCA22" w14:textId="33CB1B5C" w:rsidR="00681169" w:rsidRDefault="00F04691" w:rsidP="00681169">
      <w:r>
        <w:t xml:space="preserve">Unter dem theoretischen Ansatz ist die Vorgehensweise mit mathematischem Modell der Regelstrecke zu verstehen. Dieses Modell kann auf </w:t>
      </w:r>
      <w:r w:rsidR="00FF1502">
        <w:t>drei</w:t>
      </w:r>
      <w:r>
        <w:t xml:space="preserve"> Arten hergeleitet werden</w:t>
      </w:r>
      <w:r w:rsidR="001C7973">
        <w:t>. [</w:t>
      </w:r>
      <w:r w:rsidR="000770B0">
        <w:t>2</w:t>
      </w:r>
      <w:r w:rsidR="001C7973">
        <w:t>]</w:t>
      </w:r>
    </w:p>
    <w:p w14:paraId="52AD3910" w14:textId="169D8683" w:rsidR="00BF082A" w:rsidRDefault="00BF082A" w:rsidP="00BF082A">
      <w:pPr>
        <w:pStyle w:val="berschrift4"/>
      </w:pPr>
      <w:bookmarkStart w:id="67" w:name="_Toc68186519"/>
      <w:r>
        <w:t>System Identifikation</w:t>
      </w:r>
      <w:bookmarkEnd w:id="67"/>
    </w:p>
    <w:p w14:paraId="658C145B" w14:textId="65F841E5" w:rsidR="00B729DC" w:rsidRDefault="00BF082A" w:rsidP="00BF082A">
      <w:r>
        <w:t>Bei dieser M</w:t>
      </w:r>
      <w:r w:rsidR="00661C14">
        <w:t xml:space="preserve">ethode wird das Übertragungsverhalten eines Systems, durch das erfasste Ausgangsverhalten in Abhängigkeit des bekannten Einganges, angenähert. </w:t>
      </w:r>
      <w:r w:rsidR="00B729DC">
        <w:t>Die Identifikation kann hierbei sowohl im Frequenzbereich als auch im Zeitbereich durchgeführt werden.</w:t>
      </w:r>
      <w:r w:rsidR="000326DF" w:rsidRPr="000326DF">
        <w:t xml:space="preserve"> </w:t>
      </w:r>
      <w:r w:rsidR="001C7973">
        <w:t>[</w:t>
      </w:r>
      <w:r w:rsidR="000770B0">
        <w:t>1</w:t>
      </w:r>
      <w:r w:rsidR="001C7973">
        <w:t>][</w:t>
      </w:r>
      <w:r w:rsidR="000770B0">
        <w:t>2</w:t>
      </w:r>
      <w:r w:rsidR="001C7973">
        <w:t>]</w:t>
      </w:r>
    </w:p>
    <w:p w14:paraId="6D373099" w14:textId="5CE1FE80" w:rsidR="00B729DC" w:rsidRDefault="00B729DC" w:rsidP="00BF082A">
      <w:r>
        <w:t>Für die Identifikation im Frequenzbereich werden Schwingungen verschiedener Frequenzen in das System eingeführt, die resultierenden Ausgänge ergeben wieder Schwingungen derselben Frequenz jedoch mit unterschiedlicher Amplitude oder Phasenverschiebung. Durch diesen Effekt der LTI-Systeme kann ein Bodediagramm angenähert werden</w:t>
      </w:r>
      <w:r w:rsidR="002D27F6">
        <w:t>,</w:t>
      </w:r>
      <w:r>
        <w:t xml:space="preserve"> welches das System beschreibt.</w:t>
      </w:r>
      <w:r w:rsidR="00CE5C6B">
        <w:t xml:space="preserve"> Aus diesem Diagramm kann die Übertragungsfunktion abgeleitet werden.</w:t>
      </w:r>
      <w:r>
        <w:t xml:space="preserve"> Diese Vorgehensweise wird oft verwendet, wenn die spätere Applikation ebenfalls im Frequenzbereich stattfindet</w:t>
      </w:r>
      <w:r w:rsidR="002D27F6">
        <w:t>, beispielsweise bei der Entwicklung eines Notch-Filters</w:t>
      </w:r>
      <w:r>
        <w:t>. Ist jedoch eine Anwendung im Zeitbereich vorgesehen empfiehlt sich die Identifikation im Zeitbereich.</w:t>
      </w:r>
      <w:r w:rsidR="000326DF" w:rsidRPr="000326DF">
        <w:t xml:space="preserve"> </w:t>
      </w:r>
      <w:r w:rsidR="000770B0">
        <w:t>[1][2]</w:t>
      </w:r>
    </w:p>
    <w:p w14:paraId="27134AD4" w14:textId="5250EB5F" w:rsidR="00B729DC" w:rsidRPr="00BF082A" w:rsidRDefault="00B729DC" w:rsidP="00BF082A">
      <w:r>
        <w:t xml:space="preserve">Bei dieser werden </w:t>
      </w:r>
      <w:r w:rsidR="00CE5C6B">
        <w:t>meist Eingangssignale wie Dirac-Impulse oder Sprungfunktionen genutzt</w:t>
      </w:r>
      <w:r w:rsidR="00FA7D37">
        <w:t>,</w:t>
      </w:r>
      <w:r w:rsidR="00CE5C6B">
        <w:t xml:space="preserve"> </w:t>
      </w:r>
      <w:r w:rsidR="00FA7D37">
        <w:t>um</w:t>
      </w:r>
      <w:r w:rsidR="00CE5C6B">
        <w:t xml:space="preserve"> mit den entsprechenden Systemantworten</w:t>
      </w:r>
      <w:r w:rsidR="002D27F6">
        <w:t>,</w:t>
      </w:r>
      <w:r w:rsidR="00CE5C6B">
        <w:t xml:space="preserve"> eine Übertragungsfunktion </w:t>
      </w:r>
      <w:r w:rsidR="00CF31EE">
        <w:t>anzunähern</w:t>
      </w:r>
      <w:r w:rsidR="00735830">
        <w:t xml:space="preserve">. </w:t>
      </w:r>
      <w:r w:rsidR="00CE5C6B">
        <w:t xml:space="preserve">Diese Vorgehensweise wird unter Punkt </w:t>
      </w:r>
      <w:r w:rsidR="00CE5C6B">
        <w:fldChar w:fldCharType="begin"/>
      </w:r>
      <w:r w:rsidR="00CE5C6B">
        <w:instrText xml:space="preserve"> REF _Ref60304880 \r \h </w:instrText>
      </w:r>
      <w:r w:rsidR="00CE5C6B">
        <w:fldChar w:fldCharType="separate"/>
      </w:r>
      <w:r w:rsidR="00187300">
        <w:t>2.3</w:t>
      </w:r>
      <w:r w:rsidR="00CE5C6B">
        <w:fldChar w:fldCharType="end"/>
      </w:r>
      <w:r w:rsidR="00CE5C6B">
        <w:t xml:space="preserve"> näher beschrieben, da </w:t>
      </w:r>
      <w:r w:rsidR="002D0B4D">
        <w:t>sie</w:t>
      </w:r>
      <w:r w:rsidR="00CE5C6B">
        <w:t xml:space="preserve"> für die Entwicklung der Übertragungsfunktion</w:t>
      </w:r>
      <w:r w:rsidR="00CC6A35">
        <w:t xml:space="preserve"> der Regelstrecke</w:t>
      </w:r>
      <w:r w:rsidR="00CE5C6B">
        <w:t xml:space="preserve"> </w:t>
      </w:r>
      <w:r w:rsidR="002D27F6">
        <w:t xml:space="preserve">bzw. des Getriebemotors </w:t>
      </w:r>
      <w:r w:rsidR="00CE5C6B">
        <w:t>herangezogen wurde.</w:t>
      </w:r>
      <w:r w:rsidR="000326DF">
        <w:t xml:space="preserve"> </w:t>
      </w:r>
      <w:r w:rsidR="000770B0">
        <w:t>[1][2]</w:t>
      </w:r>
    </w:p>
    <w:p w14:paraId="4499F6F6" w14:textId="14FD6596" w:rsidR="00BF082A" w:rsidRDefault="00BF082A" w:rsidP="00BF082A">
      <w:pPr>
        <w:pStyle w:val="berschrift4"/>
      </w:pPr>
      <w:bookmarkStart w:id="68" w:name="_Ref60305948"/>
      <w:bookmarkStart w:id="69" w:name="_Toc68186520"/>
      <w:r>
        <w:t>Herleitung der Differenzialgleichungen</w:t>
      </w:r>
      <w:bookmarkEnd w:id="68"/>
      <w:bookmarkEnd w:id="69"/>
      <w:r>
        <w:t xml:space="preserve"> </w:t>
      </w:r>
    </w:p>
    <w:p w14:paraId="582EEF00" w14:textId="4A46CE79" w:rsidR="002D0B4D" w:rsidRDefault="002D0B4D" w:rsidP="002D0B4D">
      <w:r>
        <w:t xml:space="preserve">Diese Methode setzt ein tiefgründiges Verständnis des zu beschreibenden Systems, sowohl in der physikalischen </w:t>
      </w:r>
      <w:r w:rsidR="00A020E5">
        <w:t>Verhaltensweise</w:t>
      </w:r>
      <w:r>
        <w:t xml:space="preserve"> als auch den das System beschreibenden Parametern, voraus. Unter diesen Vorrausetzungen können die Differenzialgleichungen hergeleitet werden, durch welche das System </w:t>
      </w:r>
      <w:r w:rsidR="009B2CF9">
        <w:t xml:space="preserve">beschrieben </w:t>
      </w:r>
      <w:r>
        <w:t>werden kann.</w:t>
      </w:r>
      <w:r w:rsidR="009B2CF9">
        <w:t xml:space="preserve"> Diese Gleichungen beschreiben das System meistens im nichtlinearen Fall, weshalb i</w:t>
      </w:r>
      <w:r>
        <w:t xml:space="preserve">n weiterer Folge die nichtlineare </w:t>
      </w:r>
      <w:r w:rsidR="002D27F6">
        <w:t>Beschreibung</w:t>
      </w:r>
      <w:r>
        <w:t xml:space="preserve"> linearisiert werden</w:t>
      </w:r>
      <w:r w:rsidR="009B2CF9">
        <w:t xml:space="preserve"> muss. D</w:t>
      </w:r>
      <w:r>
        <w:t>ies wird</w:t>
      </w:r>
      <w:r w:rsidR="00CC6A35">
        <w:t xml:space="preserve"> durch Annäherungen von linearen Zusammenhängen</w:t>
      </w:r>
      <w:r w:rsidR="007B481A">
        <w:t>, meist durch Taylor-Reihen,</w:t>
      </w:r>
      <w:r w:rsidR="00CC6A35">
        <w:t xml:space="preserve"> um sogenannte </w:t>
      </w:r>
      <w:r w:rsidR="004C47B9">
        <w:t>Gleichgewichtspunkte</w:t>
      </w:r>
      <w:r w:rsidR="00CC6A35">
        <w:t xml:space="preserve"> durchgeführt</w:t>
      </w:r>
      <w:r w:rsidR="00EE3992">
        <w:t xml:space="preserve">. Im Allgemeinen gilt je näher man sich bei der Benutzung des Modells beim zuvor </w:t>
      </w:r>
      <w:r w:rsidR="002D27F6">
        <w:t>gewählten</w:t>
      </w:r>
      <w:r w:rsidR="00EE3992">
        <w:t xml:space="preserve"> </w:t>
      </w:r>
      <w:r w:rsidR="004C47B9">
        <w:t>Punkt</w:t>
      </w:r>
      <w:r w:rsidR="00EE3992">
        <w:t xml:space="preserve"> befindet, desto ähnlicher ist das angenäherte Ergebnis dem Realen.</w:t>
      </w:r>
      <w:r w:rsidR="007B481A">
        <w:t xml:space="preserve"> </w:t>
      </w:r>
      <w:r w:rsidR="001C7973">
        <w:t>[</w:t>
      </w:r>
      <w:r w:rsidR="000770B0">
        <w:t>2</w:t>
      </w:r>
      <w:r w:rsidR="001C7973">
        <w:t>]</w:t>
      </w:r>
    </w:p>
    <w:p w14:paraId="196BE295" w14:textId="77777777" w:rsidR="00C10BEC" w:rsidRPr="002D0B4D" w:rsidRDefault="00C10BEC" w:rsidP="002D0B4D"/>
    <w:p w14:paraId="04074018" w14:textId="2BC36FAA" w:rsidR="00BF082A" w:rsidRDefault="00BF082A" w:rsidP="00BF082A">
      <w:pPr>
        <w:pStyle w:val="berschrift4"/>
      </w:pPr>
      <w:bookmarkStart w:id="70" w:name="_Toc68186521"/>
      <w:r>
        <w:lastRenderedPageBreak/>
        <w:t>Einsetzen in bestehende Modelle</w:t>
      </w:r>
      <w:bookmarkEnd w:id="70"/>
    </w:p>
    <w:p w14:paraId="3B2EEA76" w14:textId="2D902B9E" w:rsidR="00867A56" w:rsidRPr="00242926" w:rsidRDefault="009B2CF9" w:rsidP="00242926">
      <w:r>
        <w:t xml:space="preserve">Eine abgewandelte und </w:t>
      </w:r>
      <w:r w:rsidR="00FA7D37">
        <w:t>vereinfachte</w:t>
      </w:r>
      <w:r>
        <w:t xml:space="preserve"> Version von Punkt </w:t>
      </w:r>
      <w:r>
        <w:fldChar w:fldCharType="begin"/>
      </w:r>
      <w:r>
        <w:instrText xml:space="preserve"> REF _Ref60305948 \r \h </w:instrText>
      </w:r>
      <w:r>
        <w:fldChar w:fldCharType="separate"/>
      </w:r>
      <w:r w:rsidR="00187300">
        <w:t>2.1.2.2</w:t>
      </w:r>
      <w:r>
        <w:fldChar w:fldCharType="end"/>
      </w:r>
      <w:r>
        <w:t xml:space="preserve"> stellt das Einsetzen in bereits vorhandene Modelle</w:t>
      </w:r>
      <w:r w:rsidR="00CC6A35">
        <w:t>, des bestehenden Problems</w:t>
      </w:r>
      <w:r>
        <w:t xml:space="preserve"> dar. Hierbei werden meist allgemeine Übertragungsfunktionen aus Publikationen oder anderer Literatur herangezogen und numerisch mit den bekannten Parametern</w:t>
      </w:r>
      <w:r w:rsidR="00CC6A35">
        <w:t xml:space="preserve"> des Systems</w:t>
      </w:r>
      <w:r>
        <w:t xml:space="preserve"> gelöst</w:t>
      </w:r>
      <w:r w:rsidR="00CC6A35">
        <w:t xml:space="preserve">. </w:t>
      </w:r>
      <w:r>
        <w:t xml:space="preserve"> </w:t>
      </w:r>
    </w:p>
    <w:p w14:paraId="129CC6B4" w14:textId="31062B21" w:rsidR="005E420A" w:rsidRDefault="005E420A" w:rsidP="005E420A">
      <w:pPr>
        <w:pStyle w:val="berschrift2"/>
        <w:rPr>
          <w:rFonts w:cs="Times New Roman"/>
        </w:rPr>
      </w:pPr>
      <w:bookmarkStart w:id="71" w:name="_Toc68186522"/>
      <w:r w:rsidRPr="00D577C1">
        <w:rPr>
          <w:rFonts w:cs="Times New Roman"/>
        </w:rPr>
        <w:t>Servomotor</w:t>
      </w:r>
      <w:bookmarkEnd w:id="71"/>
    </w:p>
    <w:p w14:paraId="0F3E9536" w14:textId="135AFA90" w:rsidR="00E4626E" w:rsidRPr="00CA2AA2" w:rsidRDefault="00CA2AA2" w:rsidP="00CA2AA2">
      <w:r>
        <w:t xml:space="preserve">Die verwendeten Servomotoren enthielten bereits Regelungsstrukturen, welche eine Positionsregelung durch eine PWM-Ansteuerung ermöglichten. Die Regelung erfolgte hier jedoch stets mit konstanter Winkelgeschwindigkeit, wodurch schnelle Bewegungen nur sehr unbefriedigend </w:t>
      </w:r>
      <w:r w:rsidR="00500D91">
        <w:t>ausgeregelt werden konnten. Aufgrund dessen wurde die Regelstruktur für den dritten Aktuator</w:t>
      </w:r>
      <w:r w:rsidR="00735830">
        <w:t xml:space="preserve">, welcher erst </w:t>
      </w:r>
      <w:proofErr w:type="gramStart"/>
      <w:r w:rsidR="00735830">
        <w:t>im zweiten Prototypen</w:t>
      </w:r>
      <w:proofErr w:type="gramEnd"/>
      <w:r w:rsidR="00735830">
        <w:t xml:space="preserve"> eingesetzt wurde,</w:t>
      </w:r>
      <w:r w:rsidR="00500D91">
        <w:t xml:space="preserve"> eigenständig entwickelt. Um die Komplexität der Entwicklung gering zu halten, sowie die Überprüfung der Funktionsweise des Projektes unabhängig von der Entwicklung zu ermöglichen, wurde, in Rücksprache mit unserem Projektbetreuer, die Wahl getroffen Servomotoren und den Getriebemotor zu verwenden.</w:t>
      </w:r>
      <w:r w:rsidR="00480387">
        <w:t xml:space="preserve"> Der Getriebemotor wird verwendet um die Position um die senkrechte Achse der CSSU zu regeln, die zwei Servomotoren steuern die Ausrichtung um die waagrechten Achsen.</w:t>
      </w:r>
    </w:p>
    <w:p w14:paraId="5C622926" w14:textId="0044DB2E" w:rsidR="00EE3992" w:rsidRPr="006B3820" w:rsidRDefault="005E420A" w:rsidP="00EE3992">
      <w:pPr>
        <w:pStyle w:val="berschrift2"/>
        <w:rPr>
          <w:rFonts w:cs="Times New Roman"/>
        </w:rPr>
      </w:pPr>
      <w:bookmarkStart w:id="72" w:name="_Ref60304880"/>
      <w:bookmarkStart w:id="73" w:name="_Ref60304887"/>
      <w:bookmarkStart w:id="74" w:name="_Toc68186523"/>
      <w:r w:rsidRPr="00D577C1">
        <w:rPr>
          <w:rFonts w:cs="Times New Roman"/>
        </w:rPr>
        <w:t>Getriebemotor</w:t>
      </w:r>
      <w:bookmarkEnd w:id="72"/>
      <w:bookmarkEnd w:id="73"/>
      <w:bookmarkEnd w:id="74"/>
      <w:r w:rsidR="00E4626E">
        <w:rPr>
          <w:rFonts w:cs="Times New Roman"/>
        </w:rPr>
        <w:t xml:space="preserve"> </w:t>
      </w:r>
    </w:p>
    <w:p w14:paraId="0C238439" w14:textId="7EF372AF" w:rsidR="007B481A" w:rsidRPr="00EE3992" w:rsidRDefault="007B481A" w:rsidP="00EE3992">
      <w:r>
        <w:t>Für die Entwicklung einer Übertragungsfunktion des Getriebemotors</w:t>
      </w:r>
      <w:r w:rsidR="00E4626E">
        <w:t xml:space="preserve"> bzw. der Regelstrecke</w:t>
      </w:r>
      <w:r>
        <w:t xml:space="preserve">, wurde aufgrund </w:t>
      </w:r>
      <w:proofErr w:type="gramStart"/>
      <w:r>
        <w:t>von fehlender spezifischer Parameter</w:t>
      </w:r>
      <w:proofErr w:type="gramEnd"/>
      <w:r w:rsidR="002D27F6">
        <w:t>,</w:t>
      </w:r>
      <w:r>
        <w:t xml:space="preserve"> welche den Aktuator beschreiben, die Methode der System Identifikation gewählt. Diese Parameter hätten durch mehrere Messungen erfasst werden müssen, weshalb der Aufwand vergleichbar </w:t>
      </w:r>
      <w:r w:rsidR="008704FB">
        <w:t>zur System Identifikation gewesen wäre</w:t>
      </w:r>
      <w:r w:rsidR="00B3115C">
        <w:t xml:space="preserve">, bei dieser </w:t>
      </w:r>
      <w:r w:rsidR="00FA7D37">
        <w:t xml:space="preserve">war </w:t>
      </w:r>
      <w:r w:rsidR="00B3115C">
        <w:t>jedoch nur eine Messung</w:t>
      </w:r>
      <w:r w:rsidR="00FA7D37">
        <w:t xml:space="preserve"> </w:t>
      </w:r>
      <w:r w:rsidR="002D27F6">
        <w:t>mit</w:t>
      </w:r>
      <w:r w:rsidR="00ED7FDD">
        <w:t xml:space="preserve"> geringem externem Aufbau</w:t>
      </w:r>
      <w:r w:rsidR="00FA7D37">
        <w:t xml:space="preserve"> notwendig</w:t>
      </w:r>
      <w:r w:rsidR="008704FB">
        <w:t xml:space="preserve">. </w:t>
      </w:r>
    </w:p>
    <w:p w14:paraId="04475384" w14:textId="31910D7E" w:rsidR="00C06FA1" w:rsidRDefault="00C06FA1" w:rsidP="00C06FA1">
      <w:pPr>
        <w:pStyle w:val="berschrift3"/>
        <w:rPr>
          <w:rFonts w:cs="Times New Roman"/>
        </w:rPr>
      </w:pPr>
      <w:bookmarkStart w:id="75" w:name="_Ref60666523"/>
      <w:bookmarkStart w:id="76" w:name="_Ref60666531"/>
      <w:bookmarkStart w:id="77" w:name="_Toc68186524"/>
      <w:r w:rsidRPr="00D577C1">
        <w:rPr>
          <w:rFonts w:cs="Times New Roman"/>
        </w:rPr>
        <w:t>System Identifikation</w:t>
      </w:r>
      <w:bookmarkEnd w:id="75"/>
      <w:bookmarkEnd w:id="76"/>
      <w:bookmarkEnd w:id="77"/>
    </w:p>
    <w:p w14:paraId="37F3BFED" w14:textId="39ABA07C" w:rsidR="006B3820" w:rsidRDefault="00FA7D37" w:rsidP="006B3820">
      <w:pPr>
        <w:keepNext/>
      </w:pPr>
      <w:r>
        <w:t xml:space="preserve">Die zu regelnde Strecke setzt sich aus </w:t>
      </w:r>
      <w:r w:rsidR="00735830">
        <w:t>zwei</w:t>
      </w:r>
      <w:r>
        <w:t xml:space="preserve"> Komponenten zusammen, dem Gleichstrommotor sowie dem daran gekoppelten Getriebe.</w:t>
      </w:r>
      <w:r w:rsidR="00187634">
        <w:t xml:space="preserve"> Weiters wurde für die Ansteuerung ein Motortreiber verwendet, durch welchen das Steuersignal des Microcontrollers auf das entsprechende Leistungslevel des Motors übersetzt werden konnte. </w:t>
      </w:r>
      <w:r w:rsidR="006B3820">
        <w:t xml:space="preserve">Für die Identifikation wurden </w:t>
      </w:r>
      <w:r w:rsidR="00187634">
        <w:t>die drei</w:t>
      </w:r>
      <w:r w:rsidR="006B3820">
        <w:t xml:space="preserve"> Abschnitte zusammen betrachtet, wodurch die resultierende Übertragungsfunktion das System wie folgt beschreiben sollte.</w:t>
      </w:r>
      <w:r w:rsidR="006B3820" w:rsidRPr="006B3820">
        <w:rPr>
          <w:noProof/>
        </w:rPr>
        <w:t xml:space="preserve"> </w:t>
      </w:r>
      <w:r w:rsidR="00187634">
        <w:rPr>
          <w:noProof/>
        </w:rPr>
        <w:drawing>
          <wp:inline distT="0" distB="0" distL="0" distR="0" wp14:anchorId="00C0E17A" wp14:editId="3DB47A6A">
            <wp:extent cx="5760720" cy="124079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240790"/>
                    </a:xfrm>
                    <a:prstGeom prst="rect">
                      <a:avLst/>
                    </a:prstGeom>
                  </pic:spPr>
                </pic:pic>
              </a:graphicData>
            </a:graphic>
          </wp:inline>
        </w:drawing>
      </w:r>
    </w:p>
    <w:p w14:paraId="24BF60FC" w14:textId="7872459C" w:rsidR="00FA7D37" w:rsidRDefault="006B3820" w:rsidP="006B3820">
      <w:pPr>
        <w:pStyle w:val="Beschriftung"/>
      </w:pPr>
      <w:bookmarkStart w:id="78" w:name="_Ref60339257"/>
      <w:bookmarkStart w:id="79" w:name="_Toc68186676"/>
      <w:r>
        <w:t xml:space="preserve">Abbildung </w:t>
      </w:r>
      <w:fldSimple w:instr=" SEQ Abbildung \* ARABIC ">
        <w:r w:rsidR="00187300">
          <w:rPr>
            <w:noProof/>
          </w:rPr>
          <w:t>8</w:t>
        </w:r>
      </w:fldSimple>
      <w:r>
        <w:t xml:space="preserve"> Getriebemotor Systembetrachtung für die Übertragungsfunktion</w:t>
      </w:r>
      <w:bookmarkEnd w:id="78"/>
      <w:bookmarkEnd w:id="79"/>
    </w:p>
    <w:p w14:paraId="706B6667" w14:textId="7504FC4B" w:rsidR="00187634" w:rsidRDefault="006B3820" w:rsidP="006B3820">
      <w:r>
        <w:t xml:space="preserve">Die Beschreibung des Getriebemotors entsprechend </w:t>
      </w:r>
      <w:r>
        <w:fldChar w:fldCharType="begin"/>
      </w:r>
      <w:r>
        <w:instrText xml:space="preserve"> REF _Ref60339257 \h </w:instrText>
      </w:r>
      <w:r>
        <w:fldChar w:fldCharType="separate"/>
      </w:r>
      <w:r w:rsidR="00187300">
        <w:t xml:space="preserve">Abbildung </w:t>
      </w:r>
      <w:r w:rsidR="00187300">
        <w:rPr>
          <w:noProof/>
        </w:rPr>
        <w:t>8</w:t>
      </w:r>
      <w:r w:rsidR="00187300">
        <w:t xml:space="preserve"> Getriebemotor Systembetrachtung für die Übertragungsfunktion</w:t>
      </w:r>
      <w:r>
        <w:fldChar w:fldCharType="end"/>
      </w:r>
      <w:r w:rsidR="009616EF">
        <w:t>,</w:t>
      </w:r>
      <w:r>
        <w:t xml:space="preserve"> hatte den großen Vorteil, dass Störungen in Form der </w:t>
      </w:r>
      <w:r w:rsidR="00B53DA4">
        <w:t>Verbindung</w:t>
      </w:r>
      <w:r>
        <w:t xml:space="preserve"> zwischen </w:t>
      </w:r>
      <w:r w:rsidR="00B53DA4">
        <w:t>Treiber</w:t>
      </w:r>
      <w:r>
        <w:t xml:space="preserve"> und Motor</w:t>
      </w:r>
      <w:r w:rsidR="00B53DA4">
        <w:t>, sowie der Kopplung zwischen Motor und Getriebe</w:t>
      </w:r>
      <w:r>
        <w:t xml:space="preserve"> durch die Identifikation berücksichtig werden konnten, wohingegen eine einzelne Betrachtung eine zusätzliche Erweiterung um die Verbindung</w:t>
      </w:r>
      <w:r w:rsidR="00B53DA4">
        <w:t>en</w:t>
      </w:r>
      <w:r>
        <w:t xml:space="preserve"> gefordert hätte.</w:t>
      </w:r>
      <w:r w:rsidR="00187634">
        <w:t xml:space="preserve"> </w:t>
      </w:r>
    </w:p>
    <w:p w14:paraId="4C1D4230" w14:textId="665CDE8D" w:rsidR="006B3820" w:rsidRDefault="00BA1F55" w:rsidP="00BA1F55">
      <w:pPr>
        <w:pStyle w:val="berschrift4"/>
      </w:pPr>
      <w:bookmarkStart w:id="80" w:name="_Ref64798039"/>
      <w:bookmarkStart w:id="81" w:name="_Ref64798042"/>
      <w:bookmarkStart w:id="82" w:name="_Toc68186525"/>
      <w:r>
        <w:lastRenderedPageBreak/>
        <w:t>Quadratur Encoder</w:t>
      </w:r>
      <w:bookmarkEnd w:id="80"/>
      <w:bookmarkEnd w:id="81"/>
      <w:bookmarkEnd w:id="82"/>
    </w:p>
    <w:p w14:paraId="2963999C" w14:textId="4EF577D3" w:rsidR="00553537" w:rsidRDefault="00E917BF" w:rsidP="00BA1F55">
      <w:r>
        <w:rPr>
          <w:noProof/>
        </w:rPr>
        <w:drawing>
          <wp:anchor distT="0" distB="0" distL="114300" distR="114300" simplePos="0" relativeHeight="251673600" behindDoc="0" locked="0" layoutInCell="1" allowOverlap="1" wp14:anchorId="2FF04E82" wp14:editId="72FB910F">
            <wp:simplePos x="0" y="0"/>
            <wp:positionH relativeFrom="column">
              <wp:posOffset>1615440</wp:posOffset>
            </wp:positionH>
            <wp:positionV relativeFrom="paragraph">
              <wp:posOffset>854075</wp:posOffset>
            </wp:positionV>
            <wp:extent cx="4742180" cy="2800350"/>
            <wp:effectExtent l="0" t="0" r="127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42180" cy="2800350"/>
                    </a:xfrm>
                    <a:prstGeom prst="rect">
                      <a:avLst/>
                    </a:prstGeom>
                  </pic:spPr>
                </pic:pic>
              </a:graphicData>
            </a:graphic>
          </wp:anchor>
        </w:drawing>
      </w:r>
      <w:r w:rsidR="00BA1F55">
        <w:t>Der Getriebemotor verfügt über einen optischen Encoder, welcher ein Quadratur Signal ausgibt, durch welches eine Positionsbestimmung des Motorschaftes ermöglicht wird. Hierfür wird eine Scheibe mit Gittermuster an der Verlängerung des Schaftes drehbar gelagert</w:t>
      </w:r>
      <w:r w:rsidR="00553537">
        <w:t xml:space="preserve"> und mit </w:t>
      </w:r>
      <w:r w:rsidR="001F7397">
        <w:t>einem</w:t>
      </w:r>
      <w:r w:rsidR="00553537">
        <w:t xml:space="preserve"> </w:t>
      </w:r>
      <w:r w:rsidR="001F7397">
        <w:t>Emitter</w:t>
      </w:r>
      <w:r w:rsidR="00553537">
        <w:t xml:space="preserve"> beschienen, auf der gegenüberliegenden Seite wird ein Empfänger angebracht, welcher die Photonen in ein Spannungslevel umwandelt. Wird der Schaft durch Anlegen einer Spannung in Bewegung versetzt, wird der Empfänger durch das Gittermuster nur teilweise beschienen wodurch ein verarbeitbares Ausgangssignal erzeugt wird. </w:t>
      </w:r>
      <w:r w:rsidR="001C7973">
        <w:t>[</w:t>
      </w:r>
      <w:r w:rsidR="000770B0">
        <w:t>3</w:t>
      </w:r>
      <w:r w:rsidR="001C7973">
        <w:t>]</w:t>
      </w:r>
    </w:p>
    <w:p w14:paraId="3F02C00D" w14:textId="4EE0C528" w:rsidR="00553537" w:rsidRDefault="00553537" w:rsidP="00553537">
      <w:pPr>
        <w:keepNext/>
      </w:pPr>
    </w:p>
    <w:p w14:paraId="5C19E220" w14:textId="36D26383" w:rsidR="00E917BF" w:rsidRDefault="00553537" w:rsidP="001C7973">
      <w:pPr>
        <w:pStyle w:val="Beschriftung"/>
        <w:ind w:left="2124" w:firstLine="708"/>
      </w:pPr>
      <w:bookmarkStart w:id="83" w:name="_Toc68186677"/>
      <w:r>
        <w:t xml:space="preserve">Abbildung </w:t>
      </w:r>
      <w:fldSimple w:instr=" SEQ Abbildung \* ARABIC ">
        <w:r w:rsidR="00187300">
          <w:rPr>
            <w:noProof/>
          </w:rPr>
          <w:t>9</w:t>
        </w:r>
      </w:fldSimple>
      <w:r>
        <w:t xml:space="preserve"> Funktionsprinzip optischer Encoder</w:t>
      </w:r>
      <w:r w:rsidR="001C7973">
        <w:t xml:space="preserve"> [</w:t>
      </w:r>
      <w:r w:rsidR="000770B0">
        <w:t>3</w:t>
      </w:r>
      <w:r w:rsidR="001C7973">
        <w:t>]</w:t>
      </w:r>
      <w:r w:rsidR="00F32212">
        <w:rPr>
          <w:noProof/>
        </w:rPr>
        <w:drawing>
          <wp:anchor distT="0" distB="0" distL="114300" distR="114300" simplePos="0" relativeHeight="251672576" behindDoc="0" locked="0" layoutInCell="1" allowOverlap="1" wp14:anchorId="2BF88CC9" wp14:editId="1A9A083F">
            <wp:simplePos x="0" y="0"/>
            <wp:positionH relativeFrom="column">
              <wp:posOffset>2723515</wp:posOffset>
            </wp:positionH>
            <wp:positionV relativeFrom="paragraph">
              <wp:posOffset>240210</wp:posOffset>
            </wp:positionV>
            <wp:extent cx="3628390" cy="2724150"/>
            <wp:effectExtent l="0"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28390" cy="2724150"/>
                    </a:xfrm>
                    <a:prstGeom prst="rect">
                      <a:avLst/>
                    </a:prstGeom>
                  </pic:spPr>
                </pic:pic>
              </a:graphicData>
            </a:graphic>
            <wp14:sizeRelH relativeFrom="margin">
              <wp14:pctWidth>0</wp14:pctWidth>
            </wp14:sizeRelH>
            <wp14:sizeRelV relativeFrom="margin">
              <wp14:pctHeight>0</wp14:pctHeight>
            </wp14:sizeRelV>
          </wp:anchor>
        </w:drawing>
      </w:r>
      <w:bookmarkEnd w:id="83"/>
    </w:p>
    <w:p w14:paraId="4BC70960" w14:textId="63913D35" w:rsidR="00F32212" w:rsidRDefault="00F32212" w:rsidP="00BA1F55"/>
    <w:p w14:paraId="34F63C44" w14:textId="3D16E9D6" w:rsidR="00BA1F55" w:rsidRPr="00BA1F55" w:rsidRDefault="00553537" w:rsidP="00BA1F55">
      <w:r>
        <w:t>Die Besonderheit an einem Quadratur Encoder ist, dass statt nur einem Encoder, zwei eingesetzt werden, wodurch je nach Drehrichtung ein Empfänger vorzeitig beschienen wird, dies resultiert in zwei um 90° phasenverschobenen Ausgangssignalen, durch welche neben der Position des Schaftes auch die Drehrichtung erfasst werden kann.</w:t>
      </w:r>
      <w:r w:rsidR="001C7973">
        <w:t xml:space="preserve"> [</w:t>
      </w:r>
      <w:r w:rsidR="000770B0">
        <w:t>4</w:t>
      </w:r>
      <w:r w:rsidR="001C7973">
        <w:t>]</w:t>
      </w:r>
    </w:p>
    <w:p w14:paraId="178D15FE" w14:textId="72CF73DB" w:rsidR="00BA1F55" w:rsidRDefault="00BA1F55" w:rsidP="00BA1F55">
      <w:pPr>
        <w:keepNext/>
      </w:pPr>
    </w:p>
    <w:p w14:paraId="3150A6A0" w14:textId="278923B3" w:rsidR="006B3820" w:rsidRDefault="00553537" w:rsidP="00553537">
      <w:pPr>
        <w:pStyle w:val="Beschriftung"/>
        <w:ind w:left="4248"/>
      </w:pPr>
      <w:r>
        <w:t xml:space="preserve">   </w:t>
      </w:r>
      <w:bookmarkStart w:id="84" w:name="_Toc68186678"/>
      <w:r w:rsidR="00BA1F55">
        <w:t xml:space="preserve">Abbildung </w:t>
      </w:r>
      <w:fldSimple w:instr=" SEQ Abbildung \* ARABIC ">
        <w:r w:rsidR="00187300">
          <w:rPr>
            <w:noProof/>
          </w:rPr>
          <w:t>10</w:t>
        </w:r>
      </w:fldSimple>
      <w:r w:rsidR="00BA1F55">
        <w:t xml:space="preserve"> Quadratur Signal des Encoders</w:t>
      </w:r>
      <w:r w:rsidR="001C7973">
        <w:t xml:space="preserve"> [</w:t>
      </w:r>
      <w:r w:rsidR="000770B0">
        <w:t>4</w:t>
      </w:r>
      <w:r w:rsidR="001C7973">
        <w:t>]</w:t>
      </w:r>
      <w:bookmarkEnd w:id="84"/>
    </w:p>
    <w:p w14:paraId="23C42F67" w14:textId="576856E5" w:rsidR="000324BC" w:rsidRDefault="00581490" w:rsidP="000324BC">
      <w:pPr>
        <w:keepNext/>
      </w:pPr>
      <w:r>
        <w:lastRenderedPageBreak/>
        <w:t>Die Genauigkeit des Encoders</w:t>
      </w:r>
      <w:r w:rsidR="000324BC">
        <w:t xml:space="preserve"> bzw. </w:t>
      </w:r>
      <w:r>
        <w:t xml:space="preserve">der Scheibe mit Gittermuster, beträgt </w:t>
      </w:r>
      <w:r w:rsidR="000324BC">
        <w:t>insgesamt 64</w:t>
      </w:r>
      <w:r>
        <w:t xml:space="preserve"> </w:t>
      </w:r>
      <w:r w:rsidR="000324BC">
        <w:t xml:space="preserve">wechselnde </w:t>
      </w:r>
      <w:r>
        <w:t xml:space="preserve">Flanken </w:t>
      </w:r>
      <w:r w:rsidR="000324BC">
        <w:t>unter Betrachtung</w:t>
      </w:r>
      <w:r>
        <w:t xml:space="preserve"> </w:t>
      </w:r>
      <w:r w:rsidR="000324BC">
        <w:t>beider</w:t>
      </w:r>
      <w:r>
        <w:t xml:space="preserve"> </w:t>
      </w:r>
      <w:r w:rsidR="000324BC">
        <w:t>Ausgänge</w:t>
      </w:r>
      <w:r>
        <w:t xml:space="preserve">, während einer </w:t>
      </w:r>
      <w:r w:rsidR="000324BC">
        <w:t>Umd</w:t>
      </w:r>
      <w:r>
        <w:t xml:space="preserve">rehung. </w:t>
      </w:r>
      <w:r w:rsidR="001C7973">
        <w:t>[</w:t>
      </w:r>
      <w:r w:rsidR="000770B0">
        <w:t>4</w:t>
      </w:r>
      <w:r w:rsidR="001C7973">
        <w:t>]</w:t>
      </w:r>
      <w:r w:rsidR="00B94DA1">
        <w:rPr>
          <w:noProof/>
        </w:rPr>
        <w:drawing>
          <wp:inline distT="0" distB="0" distL="0" distR="0" wp14:anchorId="5B517279" wp14:editId="209E3473">
            <wp:extent cx="5760720" cy="23145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314575"/>
                    </a:xfrm>
                    <a:prstGeom prst="rect">
                      <a:avLst/>
                    </a:prstGeom>
                  </pic:spPr>
                </pic:pic>
              </a:graphicData>
            </a:graphic>
          </wp:inline>
        </w:drawing>
      </w:r>
    </w:p>
    <w:p w14:paraId="2836A83D" w14:textId="6ED42E37" w:rsidR="00581490" w:rsidRDefault="000324BC" w:rsidP="000324BC">
      <w:pPr>
        <w:pStyle w:val="Beschriftung"/>
      </w:pPr>
      <w:bookmarkStart w:id="85" w:name="_Ref60343003"/>
      <w:bookmarkStart w:id="86" w:name="_Toc68186679"/>
      <w:r>
        <w:t xml:space="preserve">Abbildung </w:t>
      </w:r>
      <w:fldSimple w:instr=" SEQ Abbildung \* ARABIC ">
        <w:r w:rsidR="00187300">
          <w:rPr>
            <w:noProof/>
          </w:rPr>
          <w:t>11</w:t>
        </w:r>
      </w:fldSimple>
      <w:r>
        <w:t xml:space="preserve"> Getriebemotor Encoder Datenerfassung</w:t>
      </w:r>
      <w:bookmarkEnd w:id="85"/>
      <w:bookmarkEnd w:id="86"/>
    </w:p>
    <w:p w14:paraId="342C0D26" w14:textId="6959A38A" w:rsidR="000324BC" w:rsidRPr="000324BC" w:rsidRDefault="000324BC" w:rsidP="000324BC">
      <w:r>
        <w:t xml:space="preserve">Da der Encoder jedoch am </w:t>
      </w:r>
      <w:r w:rsidR="00B94DA1">
        <w:t>Schaft</w:t>
      </w:r>
      <w:r>
        <w:t xml:space="preserve"> des Gleichstrommotors und nicht an der Abtriebswelle des Getriebes angebracht ist, siehe </w:t>
      </w:r>
      <w:r>
        <w:fldChar w:fldCharType="begin"/>
      </w:r>
      <w:r>
        <w:instrText xml:space="preserve"> REF _Ref60343003 \h </w:instrText>
      </w:r>
      <w:r>
        <w:fldChar w:fldCharType="separate"/>
      </w:r>
      <w:r w:rsidR="00187300">
        <w:t xml:space="preserve">Abbildung </w:t>
      </w:r>
      <w:r w:rsidR="00187300">
        <w:rPr>
          <w:noProof/>
        </w:rPr>
        <w:t>11</w:t>
      </w:r>
      <w:r w:rsidR="00187300">
        <w:t xml:space="preserve"> Getriebemotor Encoder Datenerfassung</w:t>
      </w:r>
      <w:r>
        <w:fldChar w:fldCharType="end"/>
      </w:r>
      <w:r>
        <w:t>, müssen die 64 Flanken mit dem Übersetzungsverhältnis des Getriebes multipliziert werden wodurch sich 9600 Flanken für eine vollständige Drehung der Abtriebswelle ergeben.</w:t>
      </w:r>
      <w:r w:rsidR="006B0B00">
        <w:t xml:space="preserve"> Bei maximaler Genauigkeit können somit </w:t>
      </w:r>
      <m:oMath>
        <m:f>
          <m:fPr>
            <m:ctrlPr>
              <w:rPr>
                <w:rFonts w:ascii="Cambria Math" w:hAnsi="Cambria Math"/>
                <w:i/>
              </w:rPr>
            </m:ctrlPr>
          </m:fPr>
          <m:num>
            <m:r>
              <w:rPr>
                <w:rFonts w:ascii="Cambria Math" w:hAnsi="Cambria Math"/>
              </w:rPr>
              <m:t>360°</m:t>
            </m:r>
          </m:num>
          <m:den>
            <m:r>
              <w:rPr>
                <w:rFonts w:ascii="Cambria Math" w:hAnsi="Cambria Math"/>
              </w:rPr>
              <m:t>9600 Flanken</m:t>
            </m:r>
          </m:den>
        </m:f>
        <m:r>
          <w:rPr>
            <w:rFonts w:ascii="Cambria Math" w:hAnsi="Cambria Math"/>
          </w:rPr>
          <m:t xml:space="preserve">=0.0375 </m:t>
        </m:r>
      </m:oMath>
      <w:r w:rsidR="006B0B00">
        <w:t>Grad genaue Schritte erfasst werden. Für die Identifik</w:t>
      </w:r>
      <w:proofErr w:type="spellStart"/>
      <w:r w:rsidR="006B0B00">
        <w:t>ation</w:t>
      </w:r>
      <w:proofErr w:type="spellEnd"/>
      <w:r w:rsidR="006B0B00">
        <w:t xml:space="preserve"> wurden jedoch nur 2400 steigende Flanken eines Ausganges verarbeitet, da </w:t>
      </w:r>
      <w:r w:rsidR="001F7397">
        <w:t xml:space="preserve">sich </w:t>
      </w:r>
      <w:r w:rsidR="00C1043D">
        <w:t xml:space="preserve">die </w:t>
      </w:r>
      <w:proofErr w:type="gramStart"/>
      <w:r w:rsidR="00C1043D">
        <w:t>zeitliche Verzögerung</w:t>
      </w:r>
      <w:proofErr w:type="gramEnd"/>
      <w:r w:rsidR="00C1043D">
        <w:t xml:space="preserve"> durch die Unterbrechungen der Interrupts </w:t>
      </w:r>
      <w:r w:rsidR="001F7397">
        <w:t xml:space="preserve">so </w:t>
      </w:r>
      <w:r w:rsidR="00C1043D">
        <w:t xml:space="preserve">auf ein Viertel verringern lassen konnten. Weiters </w:t>
      </w:r>
      <w:r w:rsidR="002D27F6">
        <w:t>war</w:t>
      </w:r>
      <w:r w:rsidR="00C1043D">
        <w:t xml:space="preserve"> eine Genauigkeit von </w:t>
      </w:r>
      <m:oMath>
        <m:f>
          <m:fPr>
            <m:ctrlPr>
              <w:rPr>
                <w:rFonts w:ascii="Cambria Math" w:hAnsi="Cambria Math"/>
                <w:i/>
              </w:rPr>
            </m:ctrlPr>
          </m:fPr>
          <m:num>
            <m:r>
              <w:rPr>
                <w:rFonts w:ascii="Cambria Math" w:hAnsi="Cambria Math"/>
              </w:rPr>
              <m:t>360°</m:t>
            </m:r>
          </m:num>
          <m:den>
            <m:r>
              <w:rPr>
                <w:rFonts w:ascii="Cambria Math" w:hAnsi="Cambria Math"/>
              </w:rPr>
              <m:t>2400 Flanken</m:t>
            </m:r>
          </m:den>
        </m:f>
        <m:r>
          <w:rPr>
            <w:rFonts w:ascii="Cambria Math" w:hAnsi="Cambria Math"/>
          </w:rPr>
          <m:t>=0.150</m:t>
        </m:r>
      </m:oMath>
      <w:r w:rsidR="00C1043D">
        <w:rPr>
          <w:rFonts w:eastAsiaTheme="minorEastAsia"/>
        </w:rPr>
        <w:t xml:space="preserve"> Grad pro Schritt hinreichend genau für die Identifikation des Systems.</w:t>
      </w:r>
      <w:r w:rsidR="001C7973">
        <w:rPr>
          <w:rFonts w:eastAsiaTheme="minorEastAsia"/>
        </w:rPr>
        <w:t xml:space="preserve"> [</w:t>
      </w:r>
      <w:r w:rsidR="000770B0">
        <w:rPr>
          <w:rFonts w:eastAsiaTheme="minorEastAsia"/>
        </w:rPr>
        <w:t>4</w:t>
      </w:r>
      <w:r w:rsidR="001C7973">
        <w:rPr>
          <w:rFonts w:eastAsiaTheme="minorEastAsia"/>
        </w:rPr>
        <w:t>]</w:t>
      </w:r>
    </w:p>
    <w:p w14:paraId="55AA5AAF" w14:textId="377D5E79" w:rsidR="00B3115C" w:rsidRPr="00F32212" w:rsidRDefault="006B0B00" w:rsidP="00581490">
      <w:pPr>
        <w:pStyle w:val="berschrift4"/>
      </w:pPr>
      <w:bookmarkStart w:id="87" w:name="_Ref64798849"/>
      <w:bookmarkStart w:id="88" w:name="_Ref64798852"/>
      <w:bookmarkStart w:id="89" w:name="_Toc68186526"/>
      <w:r w:rsidRPr="00F32212">
        <w:lastRenderedPageBreak/>
        <w:t>A</w:t>
      </w:r>
      <w:r w:rsidR="00581490" w:rsidRPr="00F32212">
        <w:t>ufbau der System Identifikation</w:t>
      </w:r>
      <w:bookmarkEnd w:id="87"/>
      <w:bookmarkEnd w:id="88"/>
      <w:bookmarkEnd w:id="89"/>
      <w:r w:rsidR="00581490" w:rsidRPr="00F32212">
        <w:t xml:space="preserve"> </w:t>
      </w:r>
    </w:p>
    <w:p w14:paraId="27F4C13F" w14:textId="097569AB" w:rsidR="00B94DA1" w:rsidRDefault="00323D6E" w:rsidP="00B94DA1">
      <w:pPr>
        <w:keepNext/>
      </w:pPr>
      <w:r>
        <w:rPr>
          <w:noProof/>
        </w:rPr>
        <w:drawing>
          <wp:inline distT="0" distB="0" distL="0" distR="0" wp14:anchorId="78636CE8" wp14:editId="1544970E">
            <wp:extent cx="4120737" cy="3483913"/>
            <wp:effectExtent l="0" t="0" r="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8348" cy="3507257"/>
                    </a:xfrm>
                    <a:prstGeom prst="rect">
                      <a:avLst/>
                    </a:prstGeom>
                  </pic:spPr>
                </pic:pic>
              </a:graphicData>
            </a:graphic>
          </wp:inline>
        </w:drawing>
      </w:r>
    </w:p>
    <w:p w14:paraId="227EA0E9" w14:textId="5066F84B" w:rsidR="00BA1F55" w:rsidRDefault="00B94DA1" w:rsidP="00B94DA1">
      <w:pPr>
        <w:pStyle w:val="Beschriftung"/>
      </w:pPr>
      <w:bookmarkStart w:id="90" w:name="_Toc68186680"/>
      <w:r>
        <w:t xml:space="preserve">Abbildung </w:t>
      </w:r>
      <w:fldSimple w:instr=" SEQ Abbildung \* ARABIC ">
        <w:r w:rsidR="00187300">
          <w:rPr>
            <w:noProof/>
          </w:rPr>
          <w:t>12</w:t>
        </w:r>
      </w:fldSimple>
      <w:r>
        <w:t xml:space="preserve"> Schaltungsaufbau für die System Identifikation</w:t>
      </w:r>
      <w:bookmarkEnd w:id="90"/>
    </w:p>
    <w:p w14:paraId="26406BFE" w14:textId="333FE820" w:rsidR="00800AF0" w:rsidRDefault="00C1043D" w:rsidP="00D577C1">
      <w:pPr>
        <w:rPr>
          <w:color w:val="000000" w:themeColor="text1"/>
        </w:rPr>
      </w:pPr>
      <w:r>
        <w:rPr>
          <w:color w:val="000000" w:themeColor="text1"/>
        </w:rPr>
        <w:t xml:space="preserve">Der Code zur Erfassung der Daten wurde so implementiert, dass die Daten mit einer Frequenz von 100Hz abgetastet wurden. Diese Frequenz wurde gewählt, da sie die definierte Frequenz des </w:t>
      </w:r>
      <w:proofErr w:type="spellStart"/>
      <w:r>
        <w:rPr>
          <w:color w:val="000000" w:themeColor="text1"/>
        </w:rPr>
        <w:t>Regelalgorithmuses</w:t>
      </w:r>
      <w:proofErr w:type="spellEnd"/>
      <w:r>
        <w:rPr>
          <w:color w:val="000000" w:themeColor="text1"/>
        </w:rPr>
        <w:t xml:space="preserve"> darstellt, welche in Zusammenarbeit mit Herr Stundner </w:t>
      </w:r>
      <w:r w:rsidR="00E97173">
        <w:rPr>
          <w:color w:val="000000" w:themeColor="text1"/>
        </w:rPr>
        <w:t>festgesetzt</w:t>
      </w:r>
      <w:r>
        <w:rPr>
          <w:color w:val="000000" w:themeColor="text1"/>
        </w:rPr>
        <w:t xml:space="preserve"> wurde.</w:t>
      </w:r>
      <w:r w:rsidR="00E97173">
        <w:rPr>
          <w:color w:val="000000" w:themeColor="text1"/>
        </w:rPr>
        <w:t xml:space="preserve"> Die Definition erfolgte auf Grundlage der begrenzten Leistung des Microcontrollers sowie der Berücksichtigung anderer Software und ihrer Verarbeitungsdauer. Weiters konnten aufgrund der begrenzten Größe des Speichers nur 150 Abtastungen durchgeführt werden, diese waren jedoch vollkommen ausreichend für </w:t>
      </w:r>
      <w:r w:rsidR="00800AF0">
        <w:rPr>
          <w:color w:val="000000" w:themeColor="text1"/>
        </w:rPr>
        <w:t>die</w:t>
      </w:r>
      <w:r w:rsidR="00E97173">
        <w:rPr>
          <w:color w:val="000000" w:themeColor="text1"/>
        </w:rPr>
        <w:t xml:space="preserve"> System Identifikation.</w:t>
      </w:r>
    </w:p>
    <w:p w14:paraId="1367BA7F" w14:textId="77777777" w:rsidR="00963926" w:rsidRDefault="00963926" w:rsidP="00963926">
      <w:pPr>
        <w:keepNext/>
      </w:pPr>
      <w:r>
        <w:rPr>
          <w:noProof/>
        </w:rPr>
        <w:drawing>
          <wp:inline distT="0" distB="0" distL="0" distR="0" wp14:anchorId="08212586" wp14:editId="79958560">
            <wp:extent cx="5573865" cy="178054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906" cy="1782789"/>
                    </a:xfrm>
                    <a:prstGeom prst="rect">
                      <a:avLst/>
                    </a:prstGeom>
                  </pic:spPr>
                </pic:pic>
              </a:graphicData>
            </a:graphic>
          </wp:inline>
        </w:drawing>
      </w:r>
    </w:p>
    <w:p w14:paraId="35B8D02B" w14:textId="63A7C7AC" w:rsidR="00963926" w:rsidRDefault="00963926" w:rsidP="00963926">
      <w:pPr>
        <w:pStyle w:val="Beschriftung"/>
        <w:rPr>
          <w:color w:val="000000" w:themeColor="text1"/>
        </w:rPr>
      </w:pPr>
      <w:bookmarkStart w:id="91" w:name="_Toc68186681"/>
      <w:r>
        <w:t xml:space="preserve">Abbildung </w:t>
      </w:r>
      <w:fldSimple w:instr=" SEQ Abbildung \* ARABIC ">
        <w:r w:rsidR="00187300">
          <w:rPr>
            <w:noProof/>
          </w:rPr>
          <w:t>13</w:t>
        </w:r>
      </w:fldSimple>
      <w:r>
        <w:t xml:space="preserve"> Blockdiagramm des Codes für die System Identifikation</w:t>
      </w:r>
      <w:bookmarkEnd w:id="91"/>
    </w:p>
    <w:p w14:paraId="09F3CEF0" w14:textId="7822B62E" w:rsidR="001F7397" w:rsidRDefault="00E97173" w:rsidP="00D577C1">
      <w:pPr>
        <w:rPr>
          <w:color w:val="000000" w:themeColor="text1"/>
        </w:rPr>
      </w:pPr>
      <w:r>
        <w:rPr>
          <w:color w:val="000000" w:themeColor="text1"/>
        </w:rPr>
        <w:t xml:space="preserve">In jedem der </w:t>
      </w:r>
      <w:r w:rsidR="001F7397">
        <w:rPr>
          <w:color w:val="000000" w:themeColor="text1"/>
        </w:rPr>
        <w:t xml:space="preserve">150 </w:t>
      </w:r>
      <w:r>
        <w:rPr>
          <w:color w:val="000000" w:themeColor="text1"/>
        </w:rPr>
        <w:t xml:space="preserve">Durchläufe wurde ein Zeitstempel, sowie die derzeitige Position der Abtriebswelle erfasst und abgespeichert. Nachdem alle Abtastungen durchgeführt worden waren, wurden die Positionsdifferenzen mit den </w:t>
      </w:r>
      <w:r w:rsidR="00800AF0">
        <w:rPr>
          <w:color w:val="000000" w:themeColor="text1"/>
        </w:rPr>
        <w:t>Zeitintervallen dividiert, um die Geschwindigkeiten auszugeben.</w:t>
      </w:r>
      <w:r w:rsidR="00074D34">
        <w:rPr>
          <w:color w:val="000000" w:themeColor="text1"/>
        </w:rPr>
        <w:t xml:space="preserve"> Im </w:t>
      </w:r>
      <w:r w:rsidR="00C239B8">
        <w:rPr>
          <w:color w:val="000000" w:themeColor="text1"/>
        </w:rPr>
        <w:t>zweiten</w:t>
      </w:r>
      <w:r w:rsidR="00074D34">
        <w:rPr>
          <w:color w:val="000000" w:themeColor="text1"/>
        </w:rPr>
        <w:t xml:space="preserve"> Durchlauf fand weiters der Übergang von 0V auf 5V des Eingangssignals statt, durch welches die Sprungfunktion </w:t>
      </w:r>
      <w:r w:rsidR="002D27F6">
        <w:rPr>
          <w:color w:val="000000" w:themeColor="text1"/>
        </w:rPr>
        <w:t>am Eingang erzeugt wurde</w:t>
      </w:r>
      <w:r w:rsidR="00963926">
        <w:rPr>
          <w:color w:val="000000" w:themeColor="text1"/>
        </w:rPr>
        <w:t>.</w:t>
      </w:r>
    </w:p>
    <w:p w14:paraId="1B8330D8" w14:textId="78F7F673" w:rsidR="00E97173" w:rsidRDefault="00963926" w:rsidP="00D577C1">
      <w:pPr>
        <w:rPr>
          <w:color w:val="000000" w:themeColor="text1"/>
        </w:rPr>
      </w:pPr>
      <w:r>
        <w:rPr>
          <w:color w:val="000000" w:themeColor="text1"/>
        </w:rPr>
        <w:lastRenderedPageBreak/>
        <w:t xml:space="preserve">Die Aufteilung der Erfassung und Ausgabe der Daten, war bedingt durch die starken Verzögerungen der Ausgabefunktionen. Je nach Größe der Daten variierte die benötigte Zeit mitunter sogar auf ein Vielfaches der Abtastzeit, wodurch die Abtastfrequenz ebenfalls schwankte. </w:t>
      </w:r>
      <w:r w:rsidR="00732320">
        <w:rPr>
          <w:color w:val="000000" w:themeColor="text1"/>
        </w:rPr>
        <w:t xml:space="preserve"> </w:t>
      </w:r>
    </w:p>
    <w:p w14:paraId="15AFEE33" w14:textId="0690D5DD" w:rsidR="00E97173" w:rsidRPr="00F32212" w:rsidRDefault="00E97173" w:rsidP="00E97173">
      <w:pPr>
        <w:pStyle w:val="berschrift4"/>
      </w:pPr>
      <w:bookmarkStart w:id="92" w:name="_Toc68186527"/>
      <w:r w:rsidRPr="00F32212">
        <w:t>Ergebnis der System Identifikation</w:t>
      </w:r>
      <w:bookmarkEnd w:id="92"/>
    </w:p>
    <w:p w14:paraId="4DB125F9" w14:textId="51174D4C" w:rsidR="00E97173" w:rsidRDefault="00074D34" w:rsidP="00E97173">
      <w:pPr>
        <w:keepNext/>
      </w:pPr>
      <w:r>
        <w:rPr>
          <w:noProof/>
        </w:rPr>
        <w:drawing>
          <wp:inline distT="0" distB="0" distL="0" distR="0" wp14:anchorId="05FD3D92" wp14:editId="06B92A99">
            <wp:extent cx="5367646" cy="3388503"/>
            <wp:effectExtent l="0" t="0" r="508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0050" cy="3421585"/>
                    </a:xfrm>
                    <a:prstGeom prst="rect">
                      <a:avLst/>
                    </a:prstGeom>
                  </pic:spPr>
                </pic:pic>
              </a:graphicData>
            </a:graphic>
          </wp:inline>
        </w:drawing>
      </w:r>
    </w:p>
    <w:p w14:paraId="7D692592" w14:textId="71E794D4" w:rsidR="00E97173" w:rsidRDefault="00E97173" w:rsidP="00E97173">
      <w:pPr>
        <w:pStyle w:val="Beschriftung"/>
      </w:pPr>
      <w:bookmarkStart w:id="93" w:name="_Ref60346679"/>
      <w:bookmarkStart w:id="94" w:name="_Toc68186682"/>
      <w:r>
        <w:t xml:space="preserve">Abbildung </w:t>
      </w:r>
      <w:fldSimple w:instr=" SEQ Abbildung \* ARABIC ">
        <w:r w:rsidR="00187300">
          <w:rPr>
            <w:noProof/>
          </w:rPr>
          <w:t>14</w:t>
        </w:r>
      </w:fldSimple>
      <w:r>
        <w:t xml:space="preserve"> Sprungantwort des Getriebemotors</w:t>
      </w:r>
      <w:bookmarkEnd w:id="93"/>
      <w:bookmarkEnd w:id="94"/>
    </w:p>
    <w:p w14:paraId="508A1708" w14:textId="587363BD" w:rsidR="00963926" w:rsidRDefault="00963926" w:rsidP="00963926">
      <w:r>
        <w:t>Die Identifikation ergab</w:t>
      </w:r>
      <w:r w:rsidR="00980A79">
        <w:t xml:space="preserve"> den in </w:t>
      </w:r>
      <w:r w:rsidR="00980A79">
        <w:fldChar w:fldCharType="begin"/>
      </w:r>
      <w:r w:rsidR="00980A79">
        <w:instrText xml:space="preserve"> REF _Ref60346679 \h </w:instrText>
      </w:r>
      <w:r w:rsidR="00980A79">
        <w:fldChar w:fldCharType="separate"/>
      </w:r>
      <w:r w:rsidR="00187300">
        <w:t xml:space="preserve">Abbildung </w:t>
      </w:r>
      <w:r w:rsidR="00187300">
        <w:rPr>
          <w:noProof/>
        </w:rPr>
        <w:t>14</w:t>
      </w:r>
      <w:r w:rsidR="00187300">
        <w:t xml:space="preserve"> Sprungantwort des Getriebemotors</w:t>
      </w:r>
      <w:r w:rsidR="00980A79">
        <w:fldChar w:fldCharType="end"/>
      </w:r>
      <w:r w:rsidR="00980A79">
        <w:t xml:space="preserve"> zu erkennenden Kurvenverlauf, welcher den Zusammenhang zwischen Winkelgeschwindigkeit der Abtriebswelle in Abhängigkeit der Zeit visualisiert. Der erfasste Zeitbereich von 0,6 Sekunden bis 1,5 Sekunden wurde in der Grafik nicht dargestellt da das Plateau des Verlaufes, bereits ab 0,4 Sekunden erkennbar ist. Weiters wird so das Ablesen von wichtigen Parametern für die Annäherung einer Übertragungsfunktion erleichtert. </w:t>
      </w:r>
    </w:p>
    <w:p w14:paraId="1604C66F" w14:textId="63665A63" w:rsidR="006243FB" w:rsidRDefault="006243FB" w:rsidP="00963926">
      <w:r>
        <w:t>Das Plateau liegt bei 420 °/s, dies übertrifft den berechneten Erwartungswert geringfügig. Die Berechnung ergab:</w:t>
      </w:r>
    </w:p>
    <w:p w14:paraId="670E01F4" w14:textId="10652AC5" w:rsidR="006243FB" w:rsidRPr="006243FB" w:rsidRDefault="006243FB" w:rsidP="00963926">
      <w:pPr>
        <w:rPr>
          <w:rFonts w:eastAsiaTheme="minorEastAsia"/>
        </w:rPr>
      </w:pPr>
    </w:p>
    <w:p w14:paraId="0FE43C4D" w14:textId="77777777" w:rsidR="00B30AB3" w:rsidRDefault="00E729F5" w:rsidP="00B30AB3">
      <w:pPr>
        <w:keepNext/>
      </w:pPr>
      <m:oMathPara>
        <m:oMath>
          <m:f>
            <m:fPr>
              <m:ctrlPr>
                <w:rPr>
                  <w:rFonts w:ascii="Cambria Math" w:hAnsi="Cambria Math"/>
                  <w:i/>
                </w:rPr>
              </m:ctrlPr>
            </m:fPr>
            <m:num>
              <m:r>
                <w:rPr>
                  <w:rFonts w:ascii="Cambria Math" w:hAnsi="Cambria Math"/>
                </w:rPr>
                <m:t>RPM*360°</m:t>
              </m:r>
            </m:num>
            <m:den>
              <m:r>
                <w:rPr>
                  <w:rFonts w:ascii="Cambria Math" w:hAnsi="Cambria Math"/>
                </w:rPr>
                <m:t>60 s</m:t>
              </m:r>
            </m:den>
          </m:f>
          <m:r>
            <w:rPr>
              <w:rFonts w:ascii="Cambria Math" w:hAnsi="Cambria Math"/>
            </w:rPr>
            <m:t>=</m:t>
          </m:r>
          <m:f>
            <m:fPr>
              <m:ctrlPr>
                <w:rPr>
                  <w:rFonts w:ascii="Cambria Math" w:hAnsi="Cambria Math"/>
                  <w:i/>
                </w:rPr>
              </m:ctrlPr>
            </m:fPr>
            <m:num>
              <m:r>
                <w:rPr>
                  <w:rFonts w:ascii="Cambria Math" w:hAnsi="Cambria Math"/>
                </w:rPr>
                <m:t>67 RPM*360°</m:t>
              </m:r>
            </m:num>
            <m:den>
              <m:r>
                <w:rPr>
                  <w:rFonts w:ascii="Cambria Math" w:hAnsi="Cambria Math"/>
                </w:rPr>
                <m:t>60 s</m:t>
              </m:r>
            </m:den>
          </m:f>
          <m:r>
            <w:rPr>
              <w:rFonts w:ascii="Cambria Math" w:hAnsi="Cambria Math"/>
            </w:rPr>
            <m:t>=402</m:t>
          </m:r>
          <m:f>
            <m:fPr>
              <m:ctrlPr>
                <w:rPr>
                  <w:rFonts w:ascii="Cambria Math" w:hAnsi="Cambria Math"/>
                  <w:i/>
                </w:rPr>
              </m:ctrlPr>
            </m:fPr>
            <m:num>
              <m:r>
                <w:rPr>
                  <w:rFonts w:ascii="Cambria Math" w:hAnsi="Cambria Math"/>
                </w:rPr>
                <m:t>°</m:t>
              </m:r>
            </m:num>
            <m:den>
              <m:r>
                <w:rPr>
                  <w:rFonts w:ascii="Cambria Math" w:hAnsi="Cambria Math"/>
                </w:rPr>
                <m:t>s</m:t>
              </m:r>
            </m:den>
          </m:f>
        </m:oMath>
      </m:oMathPara>
    </w:p>
    <w:p w14:paraId="0B053CC5" w14:textId="2D29AE15" w:rsidR="006243FB" w:rsidRPr="00B30AB3" w:rsidRDefault="00B30AB3" w:rsidP="00B30AB3">
      <w:pPr>
        <w:pStyle w:val="Beschriftung"/>
        <w:rPr>
          <w:rFonts w:eastAsiaTheme="minorEastAsia"/>
        </w:rPr>
      </w:pPr>
      <w:bookmarkStart w:id="95" w:name="_Ref60412853"/>
      <w:bookmarkStart w:id="96" w:name="_Toc68186786"/>
      <w:r>
        <w:t xml:space="preserve">Formel </w:t>
      </w:r>
      <w:fldSimple w:instr=" SEQ Formel \* ARABIC ">
        <w:r w:rsidR="00187300">
          <w:rPr>
            <w:noProof/>
          </w:rPr>
          <w:t>1</w:t>
        </w:r>
      </w:fldSimple>
      <w:r>
        <w:t>:</w:t>
      </w:r>
      <w:r w:rsidRPr="00F35FC3">
        <w:t>Berechnung der Winkelgeschwindigkeit</w:t>
      </w:r>
      <w:bookmarkEnd w:id="95"/>
      <w:bookmarkEnd w:id="96"/>
    </w:p>
    <w:p w14:paraId="534D7EA2" w14:textId="496851C1" w:rsidR="006243FB" w:rsidRDefault="006243FB" w:rsidP="00963926">
      <w:r>
        <w:t>Der Wert von 67 RPM war im Datenblatt des Getriebemotors als Drehzahl bei keiner Last angegeben.</w:t>
      </w:r>
      <w:r w:rsidR="001C7973">
        <w:t xml:space="preserve"> [</w:t>
      </w:r>
      <w:r w:rsidR="000770B0">
        <w:t>5</w:t>
      </w:r>
      <w:r w:rsidR="001C7973">
        <w:t>]</w:t>
      </w:r>
      <w:r>
        <w:t xml:space="preserve"> </w:t>
      </w:r>
    </w:p>
    <w:p w14:paraId="20E69393" w14:textId="77777777" w:rsidR="00323D6E" w:rsidRDefault="00323D6E" w:rsidP="00963926"/>
    <w:p w14:paraId="78D6CCCE" w14:textId="51BE79C0" w:rsidR="006243FB" w:rsidRDefault="006243FB" w:rsidP="006243FB">
      <w:pPr>
        <w:pStyle w:val="berschrift4"/>
      </w:pPr>
      <w:bookmarkStart w:id="97" w:name="_Ref60411873"/>
      <w:bookmarkStart w:id="98" w:name="_Toc68186528"/>
      <w:r>
        <w:lastRenderedPageBreak/>
        <w:t>Manuelle Annäherung der Übertragungsfunktion</w:t>
      </w:r>
      <w:bookmarkEnd w:id="97"/>
      <w:bookmarkEnd w:id="98"/>
    </w:p>
    <w:p w14:paraId="13519C3C" w14:textId="644F6F61" w:rsidR="004409FB" w:rsidRDefault="004409FB" w:rsidP="004409FB">
      <w:r>
        <w:t>Die erfassten Daten des Systems, wissen beim Vergleich mit einem PT2-Element</w:t>
      </w:r>
      <w:r w:rsidR="00B30AB3">
        <w:t xml:space="preserve"> starke Ähnlichkeiten</w:t>
      </w:r>
      <w:r>
        <w:t xml:space="preserve"> auf. In der Literatur werden Übertragungsfunktionen für Motoren, welche eine Eingangsspannung auf eine Drehzahl übertragen üblicherweise mit einem solchen Element beschrieben</w:t>
      </w:r>
      <w:r w:rsidR="00EA069A">
        <w:t xml:space="preserve">, </w:t>
      </w:r>
      <w:r>
        <w:t>weshalb eine Annäherung der allgemeinen PT2 Übertragungsfunktion, in Betracht gezogen wurde.</w:t>
      </w:r>
      <w:r w:rsidR="00557000">
        <w:t xml:space="preserve"> [</w:t>
      </w:r>
      <w:r w:rsidR="000770B0">
        <w:t>1</w:t>
      </w:r>
      <w:r w:rsidR="00557000">
        <w:t>]</w:t>
      </w:r>
    </w:p>
    <w:p w14:paraId="641A32F3" w14:textId="77777777" w:rsidR="004409FB" w:rsidRDefault="004409FB" w:rsidP="004409FB">
      <w:pPr>
        <w:keepNext/>
      </w:pPr>
      <w:r>
        <w:rPr>
          <w:noProof/>
        </w:rPr>
        <w:drawing>
          <wp:inline distT="0" distB="0" distL="0" distR="0" wp14:anchorId="0F484FF8" wp14:editId="64C8A607">
            <wp:extent cx="5760720" cy="115760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157605"/>
                    </a:xfrm>
                    <a:prstGeom prst="rect">
                      <a:avLst/>
                    </a:prstGeom>
                  </pic:spPr>
                </pic:pic>
              </a:graphicData>
            </a:graphic>
          </wp:inline>
        </w:drawing>
      </w:r>
    </w:p>
    <w:p w14:paraId="05CA9AD0" w14:textId="5BF9B5E9" w:rsidR="004409FB" w:rsidRDefault="004409FB" w:rsidP="004409FB">
      <w:pPr>
        <w:pStyle w:val="Beschriftung"/>
      </w:pPr>
      <w:bookmarkStart w:id="99" w:name="_Ref60409287"/>
      <w:bookmarkStart w:id="100" w:name="_Toc68186683"/>
      <w:r>
        <w:t xml:space="preserve">Abbildung </w:t>
      </w:r>
      <w:fldSimple w:instr=" SEQ Abbildung \* ARABIC ">
        <w:r w:rsidR="00187300">
          <w:rPr>
            <w:noProof/>
          </w:rPr>
          <w:t>15</w:t>
        </w:r>
      </w:fldSimple>
      <w:r>
        <w:t xml:space="preserve"> allgemein</w:t>
      </w:r>
      <w:r w:rsidR="00E4626E">
        <w:t>e</w:t>
      </w:r>
      <w:r>
        <w:t xml:space="preserve"> Übertragungsfunktion PT2-Element</w:t>
      </w:r>
      <w:bookmarkEnd w:id="99"/>
      <w:r w:rsidR="00557000">
        <w:t xml:space="preserve"> [</w:t>
      </w:r>
      <w:r w:rsidR="000770B0">
        <w:t>1</w:t>
      </w:r>
      <w:r w:rsidR="00557000">
        <w:t>]</w:t>
      </w:r>
      <w:bookmarkEnd w:id="100"/>
    </w:p>
    <w:p w14:paraId="38ACC95C" w14:textId="7144E400" w:rsidR="004409FB" w:rsidRDefault="004409FB" w:rsidP="004409FB">
      <w:r>
        <w:t xml:space="preserve">Für die Annäherung mussten die in </w:t>
      </w:r>
      <w:r>
        <w:fldChar w:fldCharType="begin"/>
      </w:r>
      <w:r>
        <w:instrText xml:space="preserve"> REF _Ref60409287 \h </w:instrText>
      </w:r>
      <w:r>
        <w:fldChar w:fldCharType="separate"/>
      </w:r>
      <w:r w:rsidR="00187300">
        <w:t xml:space="preserve">Abbildung </w:t>
      </w:r>
      <w:r w:rsidR="00187300">
        <w:rPr>
          <w:noProof/>
        </w:rPr>
        <w:t>15</w:t>
      </w:r>
      <w:r w:rsidR="00187300">
        <w:t xml:space="preserve"> allgemeine Übertragungsfunktion PT2-Element</w:t>
      </w:r>
      <w:r>
        <w:fldChar w:fldCharType="end"/>
      </w:r>
      <w:r w:rsidR="00B30AB3">
        <w:t>,</w:t>
      </w:r>
      <w:r>
        <w:t xml:space="preserve"> zu erkennenden Konstanten k, D und </w:t>
      </w:r>
      <w:proofErr w:type="spellStart"/>
      <w:r>
        <w:t>w</w:t>
      </w:r>
      <w:r>
        <w:rPr>
          <w:vertAlign w:val="subscript"/>
        </w:rPr>
        <w:t>n</w:t>
      </w:r>
      <w:proofErr w:type="spellEnd"/>
      <w:r>
        <w:t xml:space="preserve"> des System</w:t>
      </w:r>
      <w:r w:rsidR="00B30AB3">
        <w:t>s,</w:t>
      </w:r>
      <w:r>
        <w:t xml:space="preserve"> aus den erfassten Daten in </w:t>
      </w:r>
      <w:r>
        <w:fldChar w:fldCharType="begin"/>
      </w:r>
      <w:r>
        <w:instrText xml:space="preserve"> REF _Ref60346679 \h </w:instrText>
      </w:r>
      <w:r>
        <w:fldChar w:fldCharType="separate"/>
      </w:r>
      <w:r w:rsidR="00187300">
        <w:t xml:space="preserve">Abbildung </w:t>
      </w:r>
      <w:r w:rsidR="00187300">
        <w:rPr>
          <w:noProof/>
        </w:rPr>
        <w:t>14</w:t>
      </w:r>
      <w:r w:rsidR="00187300">
        <w:t xml:space="preserve"> Sprungantwort des Getriebemotors</w:t>
      </w:r>
      <w:r>
        <w:fldChar w:fldCharType="end"/>
      </w:r>
      <w:r>
        <w:t xml:space="preserve"> abgeleitet werden. </w:t>
      </w:r>
      <w:r w:rsidR="00557000">
        <w:t>[</w:t>
      </w:r>
      <w:r w:rsidR="000770B0">
        <w:t>6</w:t>
      </w:r>
      <w:r w:rsidR="00557000">
        <w:t>]</w:t>
      </w:r>
    </w:p>
    <w:p w14:paraId="178B07AF" w14:textId="64FB15C0" w:rsidR="004409FB" w:rsidRDefault="004409FB" w:rsidP="004409FB">
      <w:r>
        <w:t xml:space="preserve">Die </w:t>
      </w:r>
      <w:proofErr w:type="spellStart"/>
      <w:r>
        <w:t>Stationärverstärkung</w:t>
      </w:r>
      <w:proofErr w:type="spellEnd"/>
      <w:r>
        <w:t xml:space="preserve"> konnte </w:t>
      </w:r>
      <w:r w:rsidR="00B30AB3">
        <w:t>mit bekanntem Eingangs-</w:t>
      </w:r>
      <w:r>
        <w:t xml:space="preserve"> und Ausgangslevel durch eine Division errechnet werden. </w:t>
      </w:r>
    </w:p>
    <w:p w14:paraId="2129CD04" w14:textId="77777777" w:rsidR="00EE645A" w:rsidRDefault="00B30AB3" w:rsidP="00EE645A">
      <w:pPr>
        <w:keepNext/>
      </w:pPr>
      <m:oMathPara>
        <m:oMath>
          <m:r>
            <w:rPr>
              <w:rFonts w:ascii="Cambria Math" w:hAnsi="Cambria Math"/>
            </w:rPr>
            <m:t>k=</m:t>
          </m:r>
          <m:f>
            <m:fPr>
              <m:ctrlPr>
                <w:rPr>
                  <w:rFonts w:ascii="Cambria Math" w:hAnsi="Cambria Math"/>
                  <w:i/>
                </w:rPr>
              </m:ctrlPr>
            </m:fPr>
            <m:num>
              <m:r>
                <w:rPr>
                  <w:rFonts w:ascii="Cambria Math" w:hAnsi="Cambria Math"/>
                </w:rPr>
                <m:t>Plateau des Ausganges</m:t>
              </m:r>
            </m:num>
            <m:den>
              <m:r>
                <w:rPr>
                  <w:rFonts w:ascii="Cambria Math" w:hAnsi="Cambria Math"/>
                </w:rPr>
                <m:t>PLateau des Einganges</m:t>
              </m:r>
            </m:den>
          </m:f>
          <m:r>
            <w:rPr>
              <w:rFonts w:ascii="Cambria Math" w:hAnsi="Cambria Math"/>
            </w:rPr>
            <m:t>=</m:t>
          </m:r>
          <m:f>
            <m:fPr>
              <m:ctrlPr>
                <w:rPr>
                  <w:rFonts w:ascii="Cambria Math" w:hAnsi="Cambria Math"/>
                  <w:i/>
                </w:rPr>
              </m:ctrlPr>
            </m:fPr>
            <m:num>
              <m:r>
                <w:rPr>
                  <w:rFonts w:ascii="Cambria Math" w:hAnsi="Cambria Math"/>
                </w:rPr>
                <m:t>420</m:t>
              </m:r>
              <m:f>
                <m:fPr>
                  <m:ctrlPr>
                    <w:rPr>
                      <w:rFonts w:ascii="Cambria Math" w:hAnsi="Cambria Math"/>
                      <w:i/>
                    </w:rPr>
                  </m:ctrlPr>
                </m:fPr>
                <m:num>
                  <m:r>
                    <w:rPr>
                      <w:rFonts w:ascii="Cambria Math" w:hAnsi="Cambria Math"/>
                    </w:rPr>
                    <m:t>°</m:t>
                  </m:r>
                </m:num>
                <m:den>
                  <m:r>
                    <w:rPr>
                      <w:rFonts w:ascii="Cambria Math" w:hAnsi="Cambria Math"/>
                    </w:rPr>
                    <m:t>s</m:t>
                  </m:r>
                </m:den>
              </m:f>
            </m:num>
            <m:den>
              <m:r>
                <w:rPr>
                  <w:rFonts w:ascii="Cambria Math" w:hAnsi="Cambria Math"/>
                </w:rPr>
                <m:t>5 V</m:t>
              </m:r>
            </m:den>
          </m:f>
          <m:r>
            <w:rPr>
              <w:rFonts w:ascii="Cambria Math" w:hAnsi="Cambria Math"/>
            </w:rPr>
            <m:t>=84</m:t>
          </m:r>
          <m:f>
            <m:fPr>
              <m:ctrlPr>
                <w:rPr>
                  <w:rFonts w:ascii="Cambria Math" w:hAnsi="Cambria Math"/>
                  <w:i/>
                </w:rPr>
              </m:ctrlPr>
            </m:fPr>
            <m:num>
              <m:r>
                <w:rPr>
                  <w:rFonts w:ascii="Cambria Math" w:hAnsi="Cambria Math"/>
                </w:rPr>
                <m:t>°</m:t>
              </m:r>
            </m:num>
            <m:den>
              <m:r>
                <w:rPr>
                  <w:rFonts w:ascii="Cambria Math" w:hAnsi="Cambria Math"/>
                </w:rPr>
                <m:t>s*V</m:t>
              </m:r>
            </m:den>
          </m:f>
        </m:oMath>
      </m:oMathPara>
    </w:p>
    <w:p w14:paraId="0F7E62C2" w14:textId="5B8009C2" w:rsidR="00B30AB3" w:rsidRPr="00B30AB3" w:rsidRDefault="00EE645A" w:rsidP="00EE645A">
      <w:pPr>
        <w:pStyle w:val="Beschriftung"/>
        <w:rPr>
          <w:rFonts w:eastAsiaTheme="minorEastAsia"/>
        </w:rPr>
      </w:pPr>
      <w:bookmarkStart w:id="101" w:name="_Toc68186787"/>
      <w:r>
        <w:t xml:space="preserve">Formel </w:t>
      </w:r>
      <w:fldSimple w:instr=" SEQ Formel \* ARABIC ">
        <w:r w:rsidR="00187300">
          <w:rPr>
            <w:noProof/>
          </w:rPr>
          <w:t>2</w:t>
        </w:r>
      </w:fldSimple>
      <w:r>
        <w:t xml:space="preserve"> Berechnung der </w:t>
      </w:r>
      <w:proofErr w:type="spellStart"/>
      <w:r>
        <w:t>Stationärverstärkung</w:t>
      </w:r>
      <w:proofErr w:type="spellEnd"/>
      <w:r w:rsidR="000770B0">
        <w:t xml:space="preserve"> k</w:t>
      </w:r>
      <w:bookmarkEnd w:id="101"/>
    </w:p>
    <w:p w14:paraId="50157392" w14:textId="77777777" w:rsidR="00B30AB3" w:rsidRPr="00B30AB3" w:rsidRDefault="00B30AB3" w:rsidP="004409FB">
      <w:pPr>
        <w:rPr>
          <w:rFonts w:eastAsiaTheme="minorEastAsia"/>
        </w:rPr>
      </w:pPr>
    </w:p>
    <w:p w14:paraId="7FB283A8" w14:textId="4D0D17C3" w:rsidR="00B30AB3" w:rsidRPr="00B30AB3" w:rsidRDefault="00B30AB3" w:rsidP="004409FB">
      <w:pPr>
        <w:rPr>
          <w:rFonts w:eastAsiaTheme="minorEastAsia"/>
        </w:rPr>
      </w:pPr>
      <w:r>
        <w:rPr>
          <w:rFonts w:eastAsiaTheme="minorEastAsia"/>
        </w:rPr>
        <w:t xml:space="preserve">Die Bestimmung des Dämpfungsgrades wurde durch den Vergleich mit Sprungantworten von PT2-Elementen, mit unterschiedlichen Dämpfungsgraden erreicht. </w:t>
      </w:r>
      <w:r w:rsidR="00557000">
        <w:rPr>
          <w:rFonts w:eastAsiaTheme="minorEastAsia"/>
        </w:rPr>
        <w:t>[</w:t>
      </w:r>
      <w:r w:rsidR="000770B0">
        <w:rPr>
          <w:rFonts w:eastAsiaTheme="minorEastAsia"/>
        </w:rPr>
        <w:t>6</w:t>
      </w:r>
      <w:r w:rsidR="00557000">
        <w:rPr>
          <w:rFonts w:eastAsiaTheme="minorEastAsia"/>
        </w:rPr>
        <w:t>]</w:t>
      </w:r>
    </w:p>
    <w:p w14:paraId="785F55A5" w14:textId="77777777" w:rsidR="00B30AB3" w:rsidRDefault="00B30AB3" w:rsidP="00B30AB3">
      <w:pPr>
        <w:keepNext/>
      </w:pPr>
      <w:r>
        <w:rPr>
          <w:noProof/>
        </w:rPr>
        <w:drawing>
          <wp:inline distT="0" distB="0" distL="0" distR="0" wp14:anchorId="6146A8BD" wp14:editId="5A1B0C63">
            <wp:extent cx="5760720" cy="29400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940050"/>
                    </a:xfrm>
                    <a:prstGeom prst="rect">
                      <a:avLst/>
                    </a:prstGeom>
                  </pic:spPr>
                </pic:pic>
              </a:graphicData>
            </a:graphic>
          </wp:inline>
        </w:drawing>
      </w:r>
    </w:p>
    <w:p w14:paraId="48481A75" w14:textId="6B78E043" w:rsidR="00B30AB3" w:rsidRDefault="00B30AB3" w:rsidP="00B30AB3">
      <w:pPr>
        <w:pStyle w:val="Beschriftung"/>
      </w:pPr>
      <w:bookmarkStart w:id="102" w:name="_Ref60409958"/>
      <w:bookmarkStart w:id="103" w:name="_Toc68186684"/>
      <w:r>
        <w:t xml:space="preserve">Abbildung </w:t>
      </w:r>
      <w:fldSimple w:instr=" SEQ Abbildung \* ARABIC ">
        <w:r w:rsidR="00187300">
          <w:rPr>
            <w:noProof/>
          </w:rPr>
          <w:t>16</w:t>
        </w:r>
      </w:fldSimple>
      <w:r>
        <w:t xml:space="preserve"> Sprungantworten von PT2-Elementen mit unterschiedlichen Dämpfungsgraden</w:t>
      </w:r>
      <w:bookmarkEnd w:id="102"/>
      <w:r w:rsidR="00557000">
        <w:t xml:space="preserve"> [</w:t>
      </w:r>
      <w:r w:rsidR="000770B0">
        <w:t>1</w:t>
      </w:r>
      <w:r w:rsidR="00557000">
        <w:t>]</w:t>
      </w:r>
      <w:bookmarkEnd w:id="103"/>
    </w:p>
    <w:p w14:paraId="6EC9D0D7" w14:textId="19C6D58F" w:rsidR="00B30AB3" w:rsidRDefault="00B30AB3" w:rsidP="00B30AB3">
      <w:r>
        <w:lastRenderedPageBreak/>
        <w:t xml:space="preserve">Im direkten Vergleich zwischen </w:t>
      </w:r>
      <w:r>
        <w:fldChar w:fldCharType="begin"/>
      </w:r>
      <w:r>
        <w:instrText xml:space="preserve"> REF _Ref60346679 \h </w:instrText>
      </w:r>
      <w:r>
        <w:fldChar w:fldCharType="separate"/>
      </w:r>
      <w:r w:rsidR="00187300">
        <w:t xml:space="preserve">Abbildung </w:t>
      </w:r>
      <w:r w:rsidR="00187300">
        <w:rPr>
          <w:noProof/>
        </w:rPr>
        <w:t>14</w:t>
      </w:r>
      <w:r w:rsidR="00187300">
        <w:t xml:space="preserve"> Sprungantwort des Getriebemotors</w:t>
      </w:r>
      <w:r>
        <w:fldChar w:fldCharType="end"/>
      </w:r>
      <w:r>
        <w:t xml:space="preserve"> und </w:t>
      </w:r>
      <w:r>
        <w:fldChar w:fldCharType="begin"/>
      </w:r>
      <w:r>
        <w:instrText xml:space="preserve"> REF _Ref60409958 \h </w:instrText>
      </w:r>
      <w:r>
        <w:fldChar w:fldCharType="separate"/>
      </w:r>
      <w:r w:rsidR="00187300">
        <w:t xml:space="preserve">Abbildung </w:t>
      </w:r>
      <w:r w:rsidR="00187300">
        <w:rPr>
          <w:noProof/>
        </w:rPr>
        <w:t>16</w:t>
      </w:r>
      <w:r w:rsidR="00187300">
        <w:t xml:space="preserve"> Sprungantworten von PT2-Elementen mit unterschiedlichen Dämpfungsgraden</w:t>
      </w:r>
      <w:r>
        <w:fldChar w:fldCharType="end"/>
      </w:r>
      <w:r>
        <w:t>, wurde ein Dämpfungsgrad von 0,9</w:t>
      </w:r>
      <w:r w:rsidR="00D77940">
        <w:t xml:space="preserve"> bestimmt</w:t>
      </w:r>
      <w:r>
        <w:t xml:space="preserve">. </w:t>
      </w:r>
    </w:p>
    <w:p w14:paraId="0DB815C4" w14:textId="513E6C80" w:rsidR="00826733" w:rsidRDefault="00826733" w:rsidP="00B30AB3">
      <w:r>
        <w:t xml:space="preserve">Für die natürliche Kreisfrequenz musste der Bereich des Anstieges, sowohl in </w:t>
      </w:r>
      <w:r>
        <w:fldChar w:fldCharType="begin"/>
      </w:r>
      <w:r>
        <w:instrText xml:space="preserve"> REF _Ref60346679 \h </w:instrText>
      </w:r>
      <w:r>
        <w:fldChar w:fldCharType="separate"/>
      </w:r>
      <w:r w:rsidR="00187300">
        <w:t xml:space="preserve">Abbildung </w:t>
      </w:r>
      <w:r w:rsidR="00187300">
        <w:rPr>
          <w:noProof/>
        </w:rPr>
        <w:t>14</w:t>
      </w:r>
      <w:r w:rsidR="00187300">
        <w:t xml:space="preserve"> Sprungantwort des Getriebemotors</w:t>
      </w:r>
      <w:r>
        <w:fldChar w:fldCharType="end"/>
      </w:r>
      <w:r>
        <w:t xml:space="preserve">, als auch der gewählten Kurve in </w:t>
      </w:r>
      <w:r>
        <w:fldChar w:fldCharType="begin"/>
      </w:r>
      <w:r>
        <w:instrText xml:space="preserve"> REF _Ref60409958 \h </w:instrText>
      </w:r>
      <w:r>
        <w:fldChar w:fldCharType="separate"/>
      </w:r>
      <w:r w:rsidR="00187300">
        <w:t xml:space="preserve">Abbildung </w:t>
      </w:r>
      <w:r w:rsidR="00187300">
        <w:rPr>
          <w:noProof/>
        </w:rPr>
        <w:t>16</w:t>
      </w:r>
      <w:r w:rsidR="00187300">
        <w:t xml:space="preserve"> Sprungantworten von PT2-Elementen mit unterschiedlichen Dämpfungsgraden</w:t>
      </w:r>
      <w:r>
        <w:fldChar w:fldCharType="end"/>
      </w:r>
      <w:r>
        <w:t>, festgelegt werden. Durch Ablesen in den erfassten Werten der Sprungantwort de</w:t>
      </w:r>
      <w:r w:rsidR="00735830">
        <w:t>s</w:t>
      </w:r>
      <w:r>
        <w:t xml:space="preserve"> Getriebemotors, konnte die Anstiegszeit mit 0,39 Sekunden berechnet werden. Dies geschah durch Bildung der Differenz zwischen dem Zeitstempel bei Beginn des Plateaus und dem Zeitstempel bei Beginn der Bewegung. D</w:t>
      </w:r>
      <w:r w:rsidR="006050D3">
        <w:t xml:space="preserve">ieser Anstiegsbereich auf der X-Achse ist in </w:t>
      </w:r>
      <w:r w:rsidR="006050D3">
        <w:fldChar w:fldCharType="begin"/>
      </w:r>
      <w:r w:rsidR="006050D3">
        <w:instrText xml:space="preserve"> REF _Ref60409958 \h </w:instrText>
      </w:r>
      <w:r w:rsidR="006050D3">
        <w:fldChar w:fldCharType="separate"/>
      </w:r>
      <w:r w:rsidR="00187300">
        <w:t xml:space="preserve">Abbildung </w:t>
      </w:r>
      <w:r w:rsidR="00187300">
        <w:rPr>
          <w:noProof/>
        </w:rPr>
        <w:t>16</w:t>
      </w:r>
      <w:r w:rsidR="00187300">
        <w:t xml:space="preserve"> Sprungantworten von PT2-Elementen mit unterschiedlichen Dämpfungsgraden</w:t>
      </w:r>
      <w:r w:rsidR="006050D3">
        <w:fldChar w:fldCharType="end"/>
      </w:r>
      <w:r w:rsidR="006050D3">
        <w:t>, in Radianten angegeben, das Delta wurde hier mit 5 Radiant bestimmt.</w:t>
      </w:r>
      <w:r w:rsidR="00873D00">
        <w:t xml:space="preserve"> Das Dividieren dieser beiden Differenzen ergab schließlich das gesuchte </w:t>
      </w:r>
      <w:proofErr w:type="spellStart"/>
      <w:r w:rsidR="00873D00">
        <w:t>w</w:t>
      </w:r>
      <w:r w:rsidR="00873D00">
        <w:rPr>
          <w:vertAlign w:val="subscript"/>
        </w:rPr>
        <w:t>n</w:t>
      </w:r>
      <w:proofErr w:type="spellEnd"/>
      <w:r w:rsidR="00873D00">
        <w:t>.</w:t>
      </w:r>
      <w:r w:rsidR="00557000">
        <w:t xml:space="preserve"> [</w:t>
      </w:r>
      <w:r w:rsidR="000770B0">
        <w:t>6</w:t>
      </w:r>
      <w:r w:rsidR="00557000">
        <w:t>]</w:t>
      </w:r>
    </w:p>
    <w:p w14:paraId="10E64842" w14:textId="77777777" w:rsidR="003478B2" w:rsidRDefault="00E729F5" w:rsidP="003478B2">
      <w:pPr>
        <w:keepNext/>
      </w:pPr>
      <m:oMathPara>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5rad</m:t>
              </m:r>
            </m:num>
            <m:den>
              <m:r>
                <w:rPr>
                  <w:rFonts w:ascii="Cambria Math" w:hAnsi="Cambria Math"/>
                </w:rPr>
                <m:t>0,39s</m:t>
              </m:r>
            </m:den>
          </m:f>
          <m:r>
            <w:rPr>
              <w:rFonts w:ascii="Cambria Math" w:hAnsi="Cambria Math"/>
            </w:rPr>
            <m:t>=12,82</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4BA5387B" w14:textId="63079A59" w:rsidR="00873D00" w:rsidRPr="00873D00" w:rsidRDefault="003478B2" w:rsidP="003478B2">
      <w:pPr>
        <w:pStyle w:val="Beschriftung"/>
        <w:ind w:left="2832"/>
        <w:rPr>
          <w:rFonts w:eastAsiaTheme="minorEastAsia"/>
          <w:i w:val="0"/>
        </w:rPr>
      </w:pPr>
      <w:bookmarkStart w:id="104" w:name="_Toc68186788"/>
      <w:r>
        <w:t xml:space="preserve">Formel </w:t>
      </w:r>
      <w:fldSimple w:instr=" SEQ Formel \* ARABIC ">
        <w:r w:rsidR="00187300">
          <w:rPr>
            <w:noProof/>
          </w:rPr>
          <w:t>3</w:t>
        </w:r>
      </w:fldSimple>
      <w:r>
        <w:t>: Berechnung der natürlichen Kreisfrequenz</w:t>
      </w:r>
      <w:bookmarkEnd w:id="104"/>
    </w:p>
    <w:p w14:paraId="65DB99C9" w14:textId="75C48CA5" w:rsidR="006050D3" w:rsidRDefault="006050D3" w:rsidP="00B30AB3">
      <w:r>
        <w:t xml:space="preserve">Einsetzen in die Formel aus </w:t>
      </w:r>
      <w:r>
        <w:fldChar w:fldCharType="begin"/>
      </w:r>
      <w:r>
        <w:instrText xml:space="preserve"> REF _Ref60409287 \h </w:instrText>
      </w:r>
      <w:r>
        <w:fldChar w:fldCharType="separate"/>
      </w:r>
      <w:r w:rsidR="00187300">
        <w:t xml:space="preserve">Abbildung </w:t>
      </w:r>
      <w:r w:rsidR="00187300">
        <w:rPr>
          <w:noProof/>
        </w:rPr>
        <w:t>15</w:t>
      </w:r>
      <w:r w:rsidR="00187300">
        <w:t xml:space="preserve"> allgemeine Übertragungsfunktion PT2-Element</w:t>
      </w:r>
      <w:r>
        <w:fldChar w:fldCharType="end"/>
      </w:r>
      <w:r>
        <w:t xml:space="preserve"> ergab:</w:t>
      </w:r>
    </w:p>
    <w:p w14:paraId="7F4ABC3D" w14:textId="682C08B9" w:rsidR="003478B2" w:rsidRDefault="00E729F5" w:rsidP="003478B2">
      <w:pPr>
        <w:keepNext/>
      </w:pPr>
      <m:oMathPara>
        <m:oMath>
          <m:sSub>
            <m:sSubPr>
              <m:ctrlPr>
                <w:rPr>
                  <w:rFonts w:ascii="Cambria Math" w:hAnsi="Cambria Math"/>
                  <w:i/>
                </w:rPr>
              </m:ctrlPr>
            </m:sSubPr>
            <m:e>
              <m:r>
                <w:rPr>
                  <w:rFonts w:ascii="Cambria Math" w:hAnsi="Cambria Math"/>
                </w:rPr>
                <m:t>G</m:t>
              </m:r>
            </m:e>
            <m:sub>
              <m:r>
                <w:rPr>
                  <w:rFonts w:ascii="Cambria Math" w:hAnsi="Cambria Math"/>
                </w:rPr>
                <m:t>Geschwindigkeit</m:t>
              </m:r>
            </m:sub>
          </m:sSub>
          <m:r>
            <w:rPr>
              <w:rFonts w:ascii="Cambria Math" w:hAnsi="Cambria Math"/>
            </w:rPr>
            <m:t>(s)=</m:t>
          </m:r>
          <m:f>
            <m:fPr>
              <m:ctrlPr>
                <w:rPr>
                  <w:rFonts w:ascii="Cambria Math" w:hAnsi="Cambria Math"/>
                  <w:i/>
                </w:rPr>
              </m:ctrlPr>
            </m:fPr>
            <m:num>
              <m:r>
                <w:rPr>
                  <w:rFonts w:ascii="Cambria Math" w:hAnsi="Cambria Math"/>
                </w:rPr>
                <m:t>k</m:t>
              </m:r>
            </m:num>
            <m:den>
              <m:r>
                <w:rPr>
                  <w:rFonts w:ascii="Cambria Math" w:hAnsi="Cambria Math"/>
                </w:rPr>
                <m:t>1+</m:t>
              </m:r>
              <m:f>
                <m:fPr>
                  <m:ctrlPr>
                    <w:rPr>
                      <w:rFonts w:ascii="Cambria Math" w:hAnsi="Cambria Math"/>
                      <w:i/>
                    </w:rPr>
                  </m:ctrlPr>
                </m:fPr>
                <m:num>
                  <m:r>
                    <w:rPr>
                      <w:rFonts w:ascii="Cambria Math" w:hAnsi="Cambria Math"/>
                    </w:rPr>
                    <m:t>2D</m:t>
                  </m:r>
                </m:num>
                <m:den>
                  <m:sSub>
                    <m:sSubPr>
                      <m:ctrlPr>
                        <w:rPr>
                          <w:rFonts w:ascii="Cambria Math" w:hAnsi="Cambria Math"/>
                        </w:rPr>
                      </m:ctrlPr>
                    </m:sSubPr>
                    <m:e>
                      <m:r>
                        <w:rPr>
                          <w:rFonts w:ascii="Cambria Math" w:hAnsi="Cambria Math"/>
                        </w:rPr>
                        <m:t>w</m:t>
                      </m:r>
                    </m:e>
                    <m:sub>
                      <m:r>
                        <w:rPr>
                          <w:rFonts w:ascii="Cambria Math" w:hAnsi="Cambria Math"/>
                        </w:rPr>
                        <m:t>n</m:t>
                      </m:r>
                    </m:sub>
                  </m:sSub>
                </m:den>
              </m:f>
              <m:r>
                <w:rPr>
                  <w:rFonts w:ascii="Cambria Math" w:hAnsi="Cambria Math"/>
                </w:rPr>
                <m:t>s+</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2</m:t>
                      </m:r>
                    </m:sup>
                  </m:sSubSup>
                </m:den>
              </m:f>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84</m:t>
              </m:r>
            </m:num>
            <m:den>
              <m:r>
                <w:rPr>
                  <w:rFonts w:ascii="Cambria Math" w:hAnsi="Cambria Math"/>
                </w:rPr>
                <m:t>1+</m:t>
              </m:r>
              <m:f>
                <m:fPr>
                  <m:ctrlPr>
                    <w:rPr>
                      <w:rFonts w:ascii="Cambria Math" w:hAnsi="Cambria Math"/>
                      <w:i/>
                    </w:rPr>
                  </m:ctrlPr>
                </m:fPr>
                <m:num>
                  <m:r>
                    <w:rPr>
                      <w:rFonts w:ascii="Cambria Math" w:hAnsi="Cambria Math"/>
                    </w:rPr>
                    <m:t>2*0,9</m:t>
                  </m:r>
                </m:num>
                <m:den>
                  <m:r>
                    <w:rPr>
                      <w:rFonts w:ascii="Cambria Math" w:hAnsi="Cambria Math"/>
                    </w:rPr>
                    <m:t>12,82</m:t>
                  </m:r>
                </m:den>
              </m:f>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12,82²</m:t>
                  </m:r>
                </m:den>
              </m:f>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2EBC7FB7" w14:textId="46311B3A" w:rsidR="00B44152" w:rsidRDefault="003478B2" w:rsidP="003478B2">
      <w:pPr>
        <w:pStyle w:val="Beschriftung"/>
        <w:ind w:left="1416"/>
        <w:rPr>
          <w:rFonts w:eastAsiaTheme="minorEastAsia"/>
        </w:rPr>
      </w:pPr>
      <w:bookmarkStart w:id="105" w:name="_Ref60412766"/>
      <w:bookmarkStart w:id="106" w:name="_Toc68186789"/>
      <w:r>
        <w:t xml:space="preserve">Formel </w:t>
      </w:r>
      <w:fldSimple w:instr=" SEQ Formel \* ARABIC ">
        <w:r w:rsidR="00187300">
          <w:rPr>
            <w:noProof/>
          </w:rPr>
          <w:t>4</w:t>
        </w:r>
      </w:fldSimple>
      <w:r>
        <w:t>: Übertragungsfunktion der manuellen Annäherung</w:t>
      </w:r>
      <w:bookmarkEnd w:id="105"/>
      <w:bookmarkEnd w:id="106"/>
    </w:p>
    <w:p w14:paraId="63C9D9E8" w14:textId="77777777" w:rsidR="00B44152" w:rsidRDefault="00B44152" w:rsidP="00B44152">
      <w:pPr>
        <w:keepNext/>
      </w:pPr>
      <w:r>
        <w:rPr>
          <w:noProof/>
        </w:rPr>
        <w:drawing>
          <wp:inline distT="0" distB="0" distL="0" distR="0" wp14:anchorId="64F1D87C" wp14:editId="2C587834">
            <wp:extent cx="5276850" cy="2851314"/>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6846" cy="2856715"/>
                    </a:xfrm>
                    <a:prstGeom prst="rect">
                      <a:avLst/>
                    </a:prstGeom>
                  </pic:spPr>
                </pic:pic>
              </a:graphicData>
            </a:graphic>
          </wp:inline>
        </w:drawing>
      </w:r>
    </w:p>
    <w:p w14:paraId="5355F9DC" w14:textId="07914523" w:rsidR="00B44152" w:rsidRDefault="00B44152" w:rsidP="00B44152">
      <w:pPr>
        <w:pStyle w:val="Beschriftung"/>
        <w:rPr>
          <w:rFonts w:eastAsiaTheme="minorEastAsia"/>
        </w:rPr>
      </w:pPr>
      <w:bookmarkStart w:id="107" w:name="_Toc68186685"/>
      <w:r>
        <w:t xml:space="preserve">Abbildung </w:t>
      </w:r>
      <w:fldSimple w:instr=" SEQ Abbildung \* ARABIC ">
        <w:r w:rsidR="00187300">
          <w:rPr>
            <w:noProof/>
          </w:rPr>
          <w:t>17</w:t>
        </w:r>
      </w:fldSimple>
      <w:r>
        <w:t xml:space="preserve"> Vergleich der manuellen Annäherung mit den realen Daten</w:t>
      </w:r>
      <w:bookmarkEnd w:id="107"/>
    </w:p>
    <w:p w14:paraId="5E1157D3" w14:textId="7EB398F7" w:rsidR="006050D3" w:rsidRPr="006050D3" w:rsidRDefault="00B44152" w:rsidP="00B30AB3">
      <w:pPr>
        <w:rPr>
          <w:rFonts w:eastAsiaTheme="minorEastAsia"/>
        </w:rPr>
      </w:pPr>
      <w:r>
        <w:rPr>
          <w:rFonts w:eastAsiaTheme="minorEastAsia"/>
        </w:rPr>
        <w:t xml:space="preserve">Ein Vergleich in </w:t>
      </w:r>
      <w:proofErr w:type="spellStart"/>
      <w:r>
        <w:rPr>
          <w:rFonts w:eastAsiaTheme="minorEastAsia"/>
        </w:rPr>
        <w:t>Matlab</w:t>
      </w:r>
      <w:proofErr w:type="spellEnd"/>
      <w:r>
        <w:rPr>
          <w:rFonts w:eastAsiaTheme="minorEastAsia"/>
        </w:rPr>
        <w:t xml:space="preserve"> zwischen der Annäherung und den realen Daten zeigte, bei gleicher Sprungfunktion mit Amplitude 5V am Eingang, ein sehr gutes Ergebnis. </w:t>
      </w:r>
    </w:p>
    <w:p w14:paraId="2BB628AF" w14:textId="0F6E801B" w:rsidR="003478B2" w:rsidRPr="003478B2" w:rsidRDefault="004409FB" w:rsidP="003478B2">
      <w:pPr>
        <w:pStyle w:val="berschrift4"/>
      </w:pPr>
      <w:bookmarkStart w:id="108" w:name="_Toc68186529"/>
      <w:r>
        <w:lastRenderedPageBreak/>
        <w:t xml:space="preserve">Annäherung der Übertragungsfunktion mit </w:t>
      </w:r>
      <w:proofErr w:type="spellStart"/>
      <w:r>
        <w:t>Matlab</w:t>
      </w:r>
      <w:bookmarkEnd w:id="108"/>
      <w:proofErr w:type="spellEnd"/>
    </w:p>
    <w:p w14:paraId="1DAFF1DE" w14:textId="64CE26D4" w:rsidR="003478B2" w:rsidRDefault="00B44152" w:rsidP="00B44152">
      <w:r>
        <w:t xml:space="preserve">Für die Annäherung durch </w:t>
      </w:r>
      <w:proofErr w:type="spellStart"/>
      <w:r>
        <w:t>Matlab</w:t>
      </w:r>
      <w:proofErr w:type="spellEnd"/>
      <w:r>
        <w:t xml:space="preserve"> wurde die System </w:t>
      </w:r>
      <w:proofErr w:type="spellStart"/>
      <w:r>
        <w:t>Identification</w:t>
      </w:r>
      <w:proofErr w:type="spellEnd"/>
      <w:r>
        <w:t xml:space="preserve"> Toolbox verwendet, welche durch erfasste Eingangs- und Ausgangsdaten die Herleitung der Übertragungsfunktion vollkommen automatisch durchführt. </w:t>
      </w:r>
      <w:r w:rsidR="00557000">
        <w:t>[</w:t>
      </w:r>
      <w:r w:rsidR="000770B0">
        <w:t>7</w:t>
      </w:r>
      <w:r w:rsidR="00557000">
        <w:t>]</w:t>
      </w:r>
    </w:p>
    <w:p w14:paraId="48E806C0" w14:textId="1B1DCA18" w:rsidR="003478B2" w:rsidRDefault="00B44152" w:rsidP="00B44152">
      <w:r>
        <w:t xml:space="preserve">Hierbei </w:t>
      </w:r>
      <w:r w:rsidR="00385DCF">
        <w:t>können</w:t>
      </w:r>
      <w:r>
        <w:t xml:space="preserve"> je nach </w:t>
      </w:r>
      <w:r w:rsidR="00385DCF">
        <w:t xml:space="preserve">Verständnis des Systems weitere Parameter definiert werden, welche die Arten der Annäherungen begrenzen. Da wie in </w:t>
      </w:r>
      <w:r w:rsidR="00385DCF">
        <w:fldChar w:fldCharType="begin"/>
      </w:r>
      <w:r w:rsidR="00385DCF">
        <w:instrText xml:space="preserve"> REF _Ref60411873 \r \h </w:instrText>
      </w:r>
      <w:r w:rsidR="00385DCF">
        <w:fldChar w:fldCharType="separate"/>
      </w:r>
      <w:r w:rsidR="00187300">
        <w:t>2.3.1.4</w:t>
      </w:r>
      <w:r w:rsidR="00385DCF">
        <w:fldChar w:fldCharType="end"/>
      </w:r>
      <w:r w:rsidR="00385DCF">
        <w:t xml:space="preserve"> </w:t>
      </w:r>
      <w:r w:rsidR="00385DCF">
        <w:fldChar w:fldCharType="begin"/>
      </w:r>
      <w:r w:rsidR="00385DCF">
        <w:instrText xml:space="preserve"> REF _Ref60411873 \h </w:instrText>
      </w:r>
      <w:r w:rsidR="00385DCF">
        <w:fldChar w:fldCharType="separate"/>
      </w:r>
      <w:r w:rsidR="00187300">
        <w:t>Manuelle Annäherung der Übertragungsfunktion</w:t>
      </w:r>
      <w:r w:rsidR="00385DCF">
        <w:fldChar w:fldCharType="end"/>
      </w:r>
      <w:r w:rsidR="00385DCF">
        <w:t xml:space="preserve"> beschrieben, das System einem PT2-Element sehr stark ähnelt, wurden hier die Anzahl der Nullstellen, sowie der Polstellen definiert. Es gibt keine Nullstellen und zwei Polstellen. </w:t>
      </w:r>
    </w:p>
    <w:p w14:paraId="550C3154" w14:textId="77777777" w:rsidR="00385DCF" w:rsidRDefault="00385DCF" w:rsidP="00385DCF">
      <w:pPr>
        <w:keepNext/>
      </w:pPr>
      <w:r>
        <w:rPr>
          <w:noProof/>
        </w:rPr>
        <w:drawing>
          <wp:inline distT="0" distB="0" distL="0" distR="0" wp14:anchorId="4464F486" wp14:editId="7FE1B9F4">
            <wp:extent cx="5760720" cy="3077845"/>
            <wp:effectExtent l="0" t="0" r="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77845"/>
                    </a:xfrm>
                    <a:prstGeom prst="rect">
                      <a:avLst/>
                    </a:prstGeom>
                  </pic:spPr>
                </pic:pic>
              </a:graphicData>
            </a:graphic>
          </wp:inline>
        </w:drawing>
      </w:r>
    </w:p>
    <w:p w14:paraId="1FB226CB" w14:textId="0205887B" w:rsidR="00385DCF" w:rsidRDefault="00385DCF" w:rsidP="00385DCF">
      <w:pPr>
        <w:pStyle w:val="Beschriftung"/>
      </w:pPr>
      <w:bookmarkStart w:id="109" w:name="_Ref60412390"/>
      <w:bookmarkStart w:id="110" w:name="_Toc68186686"/>
      <w:r>
        <w:t xml:space="preserve">Abbildung </w:t>
      </w:r>
      <w:fldSimple w:instr=" SEQ Abbildung \* ARABIC ">
        <w:r w:rsidR="00187300">
          <w:rPr>
            <w:noProof/>
          </w:rPr>
          <w:t>18</w:t>
        </w:r>
      </w:fldSimple>
      <w:r w:rsidRPr="00F87B91">
        <w:t xml:space="preserve"> Vergleich der Annäherung</w:t>
      </w:r>
      <w:r>
        <w:t xml:space="preserve"> durch </w:t>
      </w:r>
      <w:proofErr w:type="spellStart"/>
      <w:r>
        <w:t>Matlab</w:t>
      </w:r>
      <w:proofErr w:type="spellEnd"/>
      <w:r>
        <w:t xml:space="preserve"> </w:t>
      </w:r>
      <w:r w:rsidRPr="00F87B91">
        <w:t>mit den realen Daten</w:t>
      </w:r>
      <w:bookmarkEnd w:id="109"/>
      <w:bookmarkEnd w:id="110"/>
    </w:p>
    <w:p w14:paraId="621F34EA" w14:textId="0B2B84B0" w:rsidR="00385DCF" w:rsidRDefault="00385DCF" w:rsidP="00385DCF">
      <w:r>
        <w:t xml:space="preserve">Wie in </w:t>
      </w:r>
      <w:r>
        <w:fldChar w:fldCharType="begin"/>
      </w:r>
      <w:r>
        <w:instrText xml:space="preserve"> REF _Ref60412390 \h </w:instrText>
      </w:r>
      <w:r>
        <w:fldChar w:fldCharType="separate"/>
      </w:r>
      <w:r w:rsidR="00187300">
        <w:t xml:space="preserve">Abbildung </w:t>
      </w:r>
      <w:r w:rsidR="00187300">
        <w:rPr>
          <w:noProof/>
        </w:rPr>
        <w:t>18</w:t>
      </w:r>
      <w:r w:rsidR="00187300" w:rsidRPr="00F87B91">
        <w:t xml:space="preserve"> Vergleich der Annäherung</w:t>
      </w:r>
      <w:r w:rsidR="00187300">
        <w:t xml:space="preserve"> durch </w:t>
      </w:r>
      <w:proofErr w:type="spellStart"/>
      <w:r w:rsidR="00187300">
        <w:t>Matlab</w:t>
      </w:r>
      <w:proofErr w:type="spellEnd"/>
      <w:r w:rsidR="00187300">
        <w:t xml:space="preserve"> </w:t>
      </w:r>
      <w:r w:rsidR="00187300" w:rsidRPr="00F87B91">
        <w:t>mit den realen Daten</w:t>
      </w:r>
      <w:r>
        <w:fldChar w:fldCharType="end"/>
      </w:r>
      <w:r>
        <w:t xml:space="preserve"> zu sehen ist, </w:t>
      </w:r>
      <w:r w:rsidR="003478B2">
        <w:t xml:space="preserve">ergab ebenfalls ein sehr gutes Ergebnis. Die Übereinstimmung in </w:t>
      </w:r>
      <w:proofErr w:type="spellStart"/>
      <w:r w:rsidR="003478B2">
        <w:t>Matlab</w:t>
      </w:r>
      <w:proofErr w:type="spellEnd"/>
      <w:r w:rsidR="003478B2">
        <w:t xml:space="preserve"> wurde mit 94% angegeben. Die hergeleitete Übertragungsfunktion war </w:t>
      </w:r>
      <w:r w:rsidR="0027788E">
        <w:t xml:space="preserve">wie folgt </w:t>
      </w:r>
      <w:r w:rsidR="003478B2">
        <w:t>definiert:</w:t>
      </w:r>
    </w:p>
    <w:p w14:paraId="37E92DA0" w14:textId="77777777" w:rsidR="003478B2" w:rsidRDefault="003478B2" w:rsidP="003478B2">
      <w:pPr>
        <w:keepNext/>
      </w:pPr>
      <w:r>
        <w:rPr>
          <w:noProof/>
        </w:rPr>
        <w:drawing>
          <wp:inline distT="0" distB="0" distL="0" distR="0" wp14:anchorId="1AFB33A0" wp14:editId="2171BE6D">
            <wp:extent cx="3010619" cy="7899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9082" cy="800007"/>
                    </a:xfrm>
                    <a:prstGeom prst="rect">
                      <a:avLst/>
                    </a:prstGeom>
                  </pic:spPr>
                </pic:pic>
              </a:graphicData>
            </a:graphic>
          </wp:inline>
        </w:drawing>
      </w:r>
    </w:p>
    <w:p w14:paraId="796E3992" w14:textId="4CA37DA1" w:rsidR="003478B2" w:rsidRDefault="003478B2" w:rsidP="003478B2">
      <w:pPr>
        <w:pStyle w:val="Beschriftung"/>
      </w:pPr>
      <w:bookmarkStart w:id="111" w:name="_Ref60412775"/>
      <w:bookmarkStart w:id="112" w:name="_Toc68186687"/>
      <w:r>
        <w:t xml:space="preserve">Abbildung </w:t>
      </w:r>
      <w:fldSimple w:instr=" SEQ Abbildung \* ARABIC ">
        <w:r w:rsidR="00187300">
          <w:rPr>
            <w:noProof/>
          </w:rPr>
          <w:t>19</w:t>
        </w:r>
      </w:fldSimple>
      <w:r>
        <w:t xml:space="preserve"> Übertragungsfunktion der Annäherung durch </w:t>
      </w:r>
      <w:proofErr w:type="spellStart"/>
      <w:r>
        <w:t>Matlab</w:t>
      </w:r>
      <w:bookmarkEnd w:id="111"/>
      <w:bookmarkEnd w:id="112"/>
      <w:proofErr w:type="spellEnd"/>
    </w:p>
    <w:p w14:paraId="378BAD2F" w14:textId="047FA2B8" w:rsidR="003478B2" w:rsidRDefault="003478B2" w:rsidP="00385DCF"/>
    <w:p w14:paraId="2F921AA0" w14:textId="1314454B" w:rsidR="003478B2" w:rsidRDefault="003478B2" w:rsidP="00385DCF"/>
    <w:p w14:paraId="0BB30792" w14:textId="6E361DCA" w:rsidR="003478B2" w:rsidRDefault="003478B2" w:rsidP="00385DCF"/>
    <w:p w14:paraId="7A966B3A" w14:textId="77777777" w:rsidR="003478B2" w:rsidRPr="00385DCF" w:rsidRDefault="003478B2" w:rsidP="00385DCF"/>
    <w:p w14:paraId="0C9EB5A1" w14:textId="539CCC27" w:rsidR="004409FB" w:rsidRDefault="004409FB" w:rsidP="004409FB">
      <w:pPr>
        <w:pStyle w:val="berschrift4"/>
      </w:pPr>
      <w:bookmarkStart w:id="113" w:name="_Toc68186530"/>
      <w:r>
        <w:lastRenderedPageBreak/>
        <w:t>Vergleich der Ergebnisse</w:t>
      </w:r>
      <w:bookmarkEnd w:id="113"/>
      <w:r>
        <w:t xml:space="preserve"> </w:t>
      </w:r>
    </w:p>
    <w:p w14:paraId="4150E623" w14:textId="180E5148" w:rsidR="003478B2" w:rsidRDefault="003478B2" w:rsidP="003478B2">
      <w:r>
        <w:t xml:space="preserve">Ein Vergleich beider Ergebnisse zeigte, dass trotz des unterschiedlichen Aufbaus der Übertragungsfunktionen in </w:t>
      </w:r>
      <w:r>
        <w:fldChar w:fldCharType="begin"/>
      </w:r>
      <w:r>
        <w:instrText xml:space="preserve"> REF _Ref60412766 \h </w:instrText>
      </w:r>
      <w:r>
        <w:fldChar w:fldCharType="separate"/>
      </w:r>
      <w:r w:rsidR="00187300">
        <w:t xml:space="preserve">Formel </w:t>
      </w:r>
      <w:r w:rsidR="00187300">
        <w:rPr>
          <w:noProof/>
        </w:rPr>
        <w:t>4</w:t>
      </w:r>
      <w:r w:rsidR="00187300">
        <w:t>: Übertragungsfunktion der manuellen Annäherung</w:t>
      </w:r>
      <w:r>
        <w:fldChar w:fldCharType="end"/>
      </w:r>
      <w:r>
        <w:t xml:space="preserve"> und </w:t>
      </w:r>
      <w:r>
        <w:fldChar w:fldCharType="begin"/>
      </w:r>
      <w:r>
        <w:instrText xml:space="preserve"> REF _Ref60412775 \h </w:instrText>
      </w:r>
      <w:r>
        <w:fldChar w:fldCharType="separate"/>
      </w:r>
      <w:r w:rsidR="00187300">
        <w:t xml:space="preserve">Abbildung </w:t>
      </w:r>
      <w:r w:rsidR="00187300">
        <w:rPr>
          <w:noProof/>
        </w:rPr>
        <w:t>19</w:t>
      </w:r>
      <w:r w:rsidR="00187300">
        <w:t xml:space="preserve"> Übertragungsfunktion der Annäherung durch </w:t>
      </w:r>
      <w:proofErr w:type="spellStart"/>
      <w:r w:rsidR="00187300">
        <w:t>Matlab</w:t>
      </w:r>
      <w:proofErr w:type="spellEnd"/>
      <w:r>
        <w:fldChar w:fldCharType="end"/>
      </w:r>
      <w:r>
        <w:t xml:space="preserve">, die grundlegenden Parameter der allgemeinen PT2-Gleichung </w:t>
      </w:r>
      <w:r w:rsidR="0027788E">
        <w:t>ähnlich</w:t>
      </w:r>
      <w:r>
        <w:t xml:space="preserve"> waren. </w:t>
      </w:r>
    </w:p>
    <w:p w14:paraId="553E06FE" w14:textId="773F0585" w:rsidR="003478B2" w:rsidRDefault="003478B2" w:rsidP="003478B2">
      <w:r>
        <w:t xml:space="preserve">Durch Erweitern der </w:t>
      </w:r>
      <w:r>
        <w:fldChar w:fldCharType="begin"/>
      </w:r>
      <w:r>
        <w:instrText xml:space="preserve"> REF _Ref60412766 \h </w:instrText>
      </w:r>
      <w:r>
        <w:fldChar w:fldCharType="separate"/>
      </w:r>
      <w:r w:rsidR="00187300">
        <w:t xml:space="preserve">Formel </w:t>
      </w:r>
      <w:r w:rsidR="00187300">
        <w:rPr>
          <w:noProof/>
        </w:rPr>
        <w:t>4</w:t>
      </w:r>
      <w:r w:rsidR="00187300">
        <w:t>: Übertragungsfunktion der manuellen Annäherung</w:t>
      </w:r>
      <w:r>
        <w:fldChar w:fldCharType="end"/>
      </w:r>
      <w:r>
        <w:t xml:space="preserve"> mit w</w:t>
      </w:r>
      <w:r>
        <w:rPr>
          <w:vertAlign w:val="subscript"/>
        </w:rPr>
        <w:t>n</w:t>
      </w:r>
      <w:r>
        <w:t xml:space="preserve">² erhielt man die Form aus </w:t>
      </w:r>
      <w:r>
        <w:fldChar w:fldCharType="begin"/>
      </w:r>
      <w:r>
        <w:instrText xml:space="preserve"> REF _Ref60412775 \h </w:instrText>
      </w:r>
      <w:r>
        <w:fldChar w:fldCharType="separate"/>
      </w:r>
      <w:r w:rsidR="00187300">
        <w:t xml:space="preserve">Abbildung </w:t>
      </w:r>
      <w:r w:rsidR="00187300">
        <w:rPr>
          <w:noProof/>
        </w:rPr>
        <w:t>19</w:t>
      </w:r>
      <w:r w:rsidR="00187300">
        <w:t xml:space="preserve"> Übertragungsfunktion der Annäherung durch </w:t>
      </w:r>
      <w:proofErr w:type="spellStart"/>
      <w:r w:rsidR="00187300">
        <w:t>Matlab</w:t>
      </w:r>
      <w:proofErr w:type="spellEnd"/>
      <w:r>
        <w:fldChar w:fldCharType="end"/>
      </w:r>
      <w:r>
        <w:t xml:space="preserve">, somit konnte man mit einer Division durch diesen Parameter die Annäherung durch </w:t>
      </w:r>
      <w:proofErr w:type="spellStart"/>
      <w:r>
        <w:t>Matlab</w:t>
      </w:r>
      <w:proofErr w:type="spellEnd"/>
      <w:r>
        <w:t xml:space="preserve"> auf die allgemeine Form eines PT2-Elementes zurücktransformieren. </w:t>
      </w:r>
    </w:p>
    <w:p w14:paraId="15A1017A" w14:textId="77777777" w:rsidR="003478B2" w:rsidRDefault="003478B2" w:rsidP="003478B2">
      <w:r>
        <w:t>Dies ergab:</w:t>
      </w:r>
    </w:p>
    <w:p w14:paraId="1EDB8AE3" w14:textId="572E185C" w:rsidR="003478B2" w:rsidRDefault="003478B2" w:rsidP="003478B2">
      <w:pPr>
        <w:pStyle w:val="Listenabsatz"/>
        <w:numPr>
          <w:ilvl w:val="0"/>
          <w:numId w:val="5"/>
        </w:numPr>
      </w:pPr>
      <w:proofErr w:type="spellStart"/>
      <w:r>
        <w:t>Stationärverstärkung</w:t>
      </w:r>
      <w:proofErr w:type="spellEnd"/>
      <w:r>
        <w:t xml:space="preserve"> k = 84 </w:t>
      </w:r>
    </w:p>
    <w:p w14:paraId="1E6960F5" w14:textId="05877261" w:rsidR="005539FD" w:rsidRDefault="005539FD" w:rsidP="003478B2">
      <w:pPr>
        <w:pStyle w:val="Listenabsatz"/>
        <w:numPr>
          <w:ilvl w:val="0"/>
          <w:numId w:val="5"/>
        </w:numPr>
      </w:pPr>
      <w:r>
        <w:t>Dämpfungsgrad D = 0,85</w:t>
      </w:r>
    </w:p>
    <w:p w14:paraId="56D0422B" w14:textId="383BA6B7" w:rsidR="005539FD" w:rsidRDefault="005539FD" w:rsidP="003478B2">
      <w:pPr>
        <w:pStyle w:val="Listenabsatz"/>
        <w:numPr>
          <w:ilvl w:val="0"/>
          <w:numId w:val="5"/>
        </w:numPr>
      </w:pPr>
      <w:r>
        <w:t xml:space="preserve">Natürliche </w:t>
      </w:r>
      <w:proofErr w:type="spellStart"/>
      <w:r>
        <w:t>Kreisfreqenuz</w:t>
      </w:r>
      <w:proofErr w:type="spellEnd"/>
      <w:r>
        <w:t xml:space="preserve"> </w:t>
      </w:r>
      <w:proofErr w:type="spellStart"/>
      <w:r>
        <w:t>w</w:t>
      </w:r>
      <w:r>
        <w:rPr>
          <w:vertAlign w:val="subscript"/>
        </w:rPr>
        <w:t>n</w:t>
      </w:r>
      <w:proofErr w:type="spellEnd"/>
      <w:r>
        <w:rPr>
          <w:vertAlign w:val="subscript"/>
        </w:rPr>
        <w:t xml:space="preserve"> </w:t>
      </w:r>
      <w:r>
        <w:t>= 10,21</w:t>
      </w:r>
    </w:p>
    <w:p w14:paraId="63778C27" w14:textId="30865C54" w:rsidR="005539FD" w:rsidRDefault="005539FD" w:rsidP="005539FD">
      <w:r>
        <w:t>Verglichen mit den Werten der manuellen Annäherung:</w:t>
      </w:r>
    </w:p>
    <w:p w14:paraId="77C01327" w14:textId="77777777" w:rsidR="005539FD" w:rsidRDefault="005539FD" w:rsidP="005539FD">
      <w:pPr>
        <w:pStyle w:val="Listenabsatz"/>
        <w:numPr>
          <w:ilvl w:val="0"/>
          <w:numId w:val="6"/>
        </w:numPr>
      </w:pPr>
      <w:proofErr w:type="spellStart"/>
      <w:r>
        <w:t>Stationärverstärkung</w:t>
      </w:r>
      <w:proofErr w:type="spellEnd"/>
      <w:r>
        <w:t xml:space="preserve"> k = 84 </w:t>
      </w:r>
    </w:p>
    <w:p w14:paraId="3DCDF1C7" w14:textId="2D6C5989" w:rsidR="005539FD" w:rsidRDefault="005539FD" w:rsidP="005539FD">
      <w:pPr>
        <w:pStyle w:val="Listenabsatz"/>
        <w:numPr>
          <w:ilvl w:val="0"/>
          <w:numId w:val="6"/>
        </w:numPr>
      </w:pPr>
      <w:r>
        <w:t>Dämpfungsgrad D = 0,9</w:t>
      </w:r>
    </w:p>
    <w:p w14:paraId="314FABC5" w14:textId="22AEB326" w:rsidR="00DB65F4" w:rsidRDefault="005539FD" w:rsidP="00DB65F4">
      <w:pPr>
        <w:pStyle w:val="Listenabsatz"/>
        <w:numPr>
          <w:ilvl w:val="0"/>
          <w:numId w:val="6"/>
        </w:numPr>
      </w:pPr>
      <w:r>
        <w:t xml:space="preserve">Natürliche </w:t>
      </w:r>
      <w:proofErr w:type="spellStart"/>
      <w:r>
        <w:t>Kreisfreqenuz</w:t>
      </w:r>
      <w:proofErr w:type="spellEnd"/>
      <w:r>
        <w:t xml:space="preserve"> </w:t>
      </w:r>
      <w:proofErr w:type="spellStart"/>
      <w:r>
        <w:t>w</w:t>
      </w:r>
      <w:r>
        <w:rPr>
          <w:vertAlign w:val="subscript"/>
        </w:rPr>
        <w:t>n</w:t>
      </w:r>
      <w:proofErr w:type="spellEnd"/>
      <w:r>
        <w:rPr>
          <w:vertAlign w:val="subscript"/>
        </w:rPr>
        <w:t xml:space="preserve"> </w:t>
      </w:r>
      <w:r>
        <w:t>= 12,82</w:t>
      </w:r>
    </w:p>
    <w:p w14:paraId="41165FFD" w14:textId="77777777" w:rsidR="00DB65F4" w:rsidRDefault="00DB65F4" w:rsidP="00DB65F4">
      <w:pPr>
        <w:keepNext/>
      </w:pPr>
      <w:r>
        <w:rPr>
          <w:noProof/>
        </w:rPr>
        <w:drawing>
          <wp:inline distT="0" distB="0" distL="0" distR="0" wp14:anchorId="39DE72F4" wp14:editId="25BCB115">
            <wp:extent cx="5957139" cy="3148642"/>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1476" cy="3150934"/>
                    </a:xfrm>
                    <a:prstGeom prst="rect">
                      <a:avLst/>
                    </a:prstGeom>
                  </pic:spPr>
                </pic:pic>
              </a:graphicData>
            </a:graphic>
          </wp:inline>
        </w:drawing>
      </w:r>
    </w:p>
    <w:p w14:paraId="63BC3AEA" w14:textId="0958C66B" w:rsidR="00DB65F4" w:rsidRDefault="00DB65F4" w:rsidP="00DB65F4">
      <w:pPr>
        <w:pStyle w:val="Beschriftung"/>
      </w:pPr>
      <w:bookmarkStart w:id="114" w:name="_Toc68186688"/>
      <w:r>
        <w:t xml:space="preserve">Abbildung </w:t>
      </w:r>
      <w:fldSimple w:instr=" SEQ Abbildung \* ARABIC ">
        <w:r w:rsidR="00187300">
          <w:rPr>
            <w:noProof/>
          </w:rPr>
          <w:t>20</w:t>
        </w:r>
      </w:fldSimple>
      <w:r>
        <w:t xml:space="preserve"> Vergleich der zwei Annäherungen mit den </w:t>
      </w:r>
      <w:proofErr w:type="spellStart"/>
      <w:r>
        <w:t>reallen</w:t>
      </w:r>
      <w:proofErr w:type="spellEnd"/>
      <w:r>
        <w:t xml:space="preserve"> Daten</w:t>
      </w:r>
      <w:bookmarkEnd w:id="114"/>
      <w:r>
        <w:t xml:space="preserve"> </w:t>
      </w:r>
    </w:p>
    <w:p w14:paraId="735566BE" w14:textId="2943D6AF" w:rsidR="00E97173" w:rsidRDefault="00DB65F4" w:rsidP="00D577C1">
      <w:pPr>
        <w:rPr>
          <w:color w:val="FF0000"/>
        </w:rPr>
      </w:pPr>
      <w:r>
        <w:t xml:space="preserve">Ein letzter visueller Vergleich der Systemantworten auf </w:t>
      </w:r>
      <w:r w:rsidR="0027788E">
        <w:t>eine</w:t>
      </w:r>
      <w:r>
        <w:t xml:space="preserve"> Sprungfunktion </w:t>
      </w:r>
      <w:r w:rsidR="0027788E">
        <w:t>von</w:t>
      </w:r>
      <w:r>
        <w:t xml:space="preserve"> 5V zeigt, dass beide Annäherungen zu einem sehr guten Ergebnis gef</w:t>
      </w:r>
      <w:r w:rsidR="006D341C">
        <w:t>ührt hatten.</w:t>
      </w:r>
      <w:r w:rsidR="0061739D">
        <w:t xml:space="preserve"> Aufgrund der besseren Annäherung während der Anstiegsphase, wurde die manuell angenäherte Übertragungsfunktion, im weiteren Verlauf der Regelungsentwicklung verwendet. </w:t>
      </w:r>
    </w:p>
    <w:p w14:paraId="1241300C" w14:textId="77777777" w:rsidR="00E97173" w:rsidRDefault="00E97173" w:rsidP="00D577C1">
      <w:pPr>
        <w:rPr>
          <w:color w:val="FF0000"/>
        </w:rPr>
      </w:pPr>
    </w:p>
    <w:p w14:paraId="3041CA14" w14:textId="77777777" w:rsidR="00E97173" w:rsidRPr="00530868" w:rsidRDefault="00E97173" w:rsidP="00D577C1">
      <w:pPr>
        <w:rPr>
          <w:color w:val="FF0000"/>
        </w:rPr>
      </w:pPr>
    </w:p>
    <w:p w14:paraId="0BB4E1CE" w14:textId="25F84B9D" w:rsidR="00C06FA1" w:rsidRDefault="00C06FA1" w:rsidP="00C06FA1">
      <w:pPr>
        <w:pStyle w:val="berschrift3"/>
        <w:rPr>
          <w:rFonts w:cs="Times New Roman"/>
        </w:rPr>
      </w:pPr>
      <w:bookmarkStart w:id="115" w:name="_Toc68186531"/>
      <w:proofErr w:type="spellStart"/>
      <w:r w:rsidRPr="00D577C1">
        <w:rPr>
          <w:rFonts w:cs="Times New Roman"/>
        </w:rPr>
        <w:lastRenderedPageBreak/>
        <w:t>Regl</w:t>
      </w:r>
      <w:r w:rsidR="003024AA">
        <w:rPr>
          <w:rFonts w:cs="Times New Roman"/>
        </w:rPr>
        <w:t>erentwicklung</w:t>
      </w:r>
      <w:bookmarkEnd w:id="115"/>
      <w:proofErr w:type="spellEnd"/>
    </w:p>
    <w:p w14:paraId="435F4F57" w14:textId="4BDABE11" w:rsidR="00265A62" w:rsidRDefault="00265A62" w:rsidP="00265A62">
      <w:pPr>
        <w:rPr>
          <w:rFonts w:cs="Times New Roman"/>
        </w:rPr>
      </w:pPr>
      <w:r>
        <w:t xml:space="preserve">Nachdem </w:t>
      </w:r>
      <w:r w:rsidR="0079285C">
        <w:t>das mathematische Modell der Regelstrecke erfolgreich</w:t>
      </w:r>
      <w:r>
        <w:t xml:space="preserve"> </w:t>
      </w:r>
      <w:r w:rsidR="0079285C">
        <w:t xml:space="preserve">hergeleitet wurde, konnte mit der Entwicklung des Reglers begonnen werden. Hierbei wurde der sogenannte PID -Regler gewählt. Der Grund hierfür lag darin, dass dieser Regler in der Praxis am häufigsten eingesetzt wird und somit viele </w:t>
      </w:r>
      <w:r w:rsidR="0079285C">
        <w:rPr>
          <w:rFonts w:cs="Times New Roman"/>
        </w:rPr>
        <w:t xml:space="preserve">Anhaltspunkte bzw. Referenzen für die konkrete Entwicklung bietet. </w:t>
      </w:r>
      <w:r w:rsidR="00557000">
        <w:rPr>
          <w:rFonts w:cs="Times New Roman"/>
        </w:rPr>
        <w:t>[</w:t>
      </w:r>
      <w:r w:rsidR="000770B0">
        <w:rPr>
          <w:rFonts w:cs="Times New Roman"/>
        </w:rPr>
        <w:t>8</w:t>
      </w:r>
      <w:r w:rsidR="00557000">
        <w:rPr>
          <w:rFonts w:cs="Times New Roman"/>
        </w:rPr>
        <w:t>]</w:t>
      </w:r>
    </w:p>
    <w:p w14:paraId="29898E87" w14:textId="03A30431" w:rsidR="00BA3FAC" w:rsidRDefault="0079285C" w:rsidP="00BA3FAC">
      <w:pPr>
        <w:keepNext/>
      </w:pPr>
      <w:r>
        <w:rPr>
          <w:rFonts w:cs="Times New Roman"/>
        </w:rPr>
        <w:t>Er wird durch folgende Gleichung im Laplace-Bereich beschrieben:</w:t>
      </w:r>
      <w:r w:rsidR="00BA3FAC" w:rsidRPr="00BA3FAC">
        <w:rPr>
          <w:noProof/>
        </w:rPr>
        <w:t xml:space="preserve"> </w:t>
      </w:r>
      <w:r w:rsidR="00164C32">
        <w:rPr>
          <w:noProof/>
        </w:rPr>
        <w:drawing>
          <wp:inline distT="0" distB="0" distL="0" distR="0" wp14:anchorId="37B8FCD9" wp14:editId="4EC8DEE8">
            <wp:extent cx="5760720" cy="100203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002030"/>
                    </a:xfrm>
                    <a:prstGeom prst="rect">
                      <a:avLst/>
                    </a:prstGeom>
                  </pic:spPr>
                </pic:pic>
              </a:graphicData>
            </a:graphic>
          </wp:inline>
        </w:drawing>
      </w:r>
      <w:r w:rsidR="00164C32">
        <w:rPr>
          <w:noProof/>
        </w:rPr>
        <w:t xml:space="preserve"> </w:t>
      </w:r>
    </w:p>
    <w:p w14:paraId="19C507A1" w14:textId="56AD678A" w:rsidR="0079285C" w:rsidRDefault="00BA3FAC" w:rsidP="00BA3FAC">
      <w:pPr>
        <w:pStyle w:val="Beschriftung"/>
      </w:pPr>
      <w:bookmarkStart w:id="116" w:name="_Ref60573345"/>
      <w:bookmarkStart w:id="117" w:name="_Toc68186689"/>
      <w:r>
        <w:t xml:space="preserve">Abbildung </w:t>
      </w:r>
      <w:fldSimple w:instr=" SEQ Abbildung \* ARABIC ">
        <w:r w:rsidR="00187300">
          <w:rPr>
            <w:noProof/>
          </w:rPr>
          <w:t>21</w:t>
        </w:r>
      </w:fldSimple>
      <w:r>
        <w:t xml:space="preserve"> Übertragungsfunktion des PID Reglers</w:t>
      </w:r>
      <w:bookmarkEnd w:id="116"/>
      <w:r w:rsidR="00557000">
        <w:t xml:space="preserve"> [</w:t>
      </w:r>
      <w:r w:rsidR="00EB7CDB">
        <w:t>6</w:t>
      </w:r>
      <w:r w:rsidR="00557000">
        <w:t>]</w:t>
      </w:r>
      <w:bookmarkEnd w:id="117"/>
    </w:p>
    <w:p w14:paraId="58D739FA" w14:textId="7EC7E9E8" w:rsidR="00BA3FAC" w:rsidRDefault="00BA3FAC" w:rsidP="00BA3FAC">
      <w:r>
        <w:t xml:space="preserve">Der PID-Regler ist durch drei Grundtypen aufgebaut, ein Proportionalitätsglied (P), welches einen zum Eingang proportionalen Ausgang liefert. Ein Integrierglied (I), welches </w:t>
      </w:r>
      <w:r w:rsidR="006B2C73">
        <w:t xml:space="preserve">einen über die Zeit integrierten Eingang ausgibt, sowie einem </w:t>
      </w:r>
      <w:proofErr w:type="spellStart"/>
      <w:r w:rsidR="006B2C73">
        <w:t>Differenzierglied</w:t>
      </w:r>
      <w:proofErr w:type="spellEnd"/>
      <w:r w:rsidR="006B2C73">
        <w:t xml:space="preserve"> (D), welches </w:t>
      </w:r>
      <w:r w:rsidR="004F445E">
        <w:t>die zeitliche Veränderung des Einganges ausgibt</w:t>
      </w:r>
      <w:r w:rsidR="006B2C73">
        <w:t xml:space="preserve">. Durch Kombination </w:t>
      </w:r>
      <w:r w:rsidR="00164C32">
        <w:t>mehrerer oder aller</w:t>
      </w:r>
      <w:r w:rsidR="006B2C73">
        <w:t xml:space="preserve"> Grundglieder können</w:t>
      </w:r>
      <w:r w:rsidR="00164C32">
        <w:t xml:space="preserve"> </w:t>
      </w:r>
      <w:r w:rsidR="006B2C73">
        <w:t xml:space="preserve">Vorteile </w:t>
      </w:r>
      <w:r w:rsidR="00164C32">
        <w:t>sowie</w:t>
      </w:r>
      <w:r w:rsidR="006B2C73">
        <w:t xml:space="preserve"> Nachteile einzelner </w:t>
      </w:r>
      <w:r w:rsidR="00164C32">
        <w:t xml:space="preserve">Glieder </w:t>
      </w:r>
      <w:r w:rsidR="006B2C73">
        <w:t xml:space="preserve">ausgeglichen werden. Die Gewichtung </w:t>
      </w:r>
      <w:r w:rsidR="00164C32">
        <w:t xml:space="preserve">untereinander </w:t>
      </w:r>
      <w:r w:rsidR="006B2C73">
        <w:t xml:space="preserve">findet mit den Proportionalitätsfaktoren der einzelnen Grundglieder statt. </w:t>
      </w:r>
      <w:r w:rsidR="00BA7C1A">
        <w:t>[</w:t>
      </w:r>
      <w:r w:rsidR="000770B0">
        <w:t>1</w:t>
      </w:r>
      <w:r w:rsidR="00BA7C1A">
        <w:t>] [</w:t>
      </w:r>
      <w:r w:rsidR="000770B0">
        <w:t>8</w:t>
      </w:r>
      <w:r w:rsidR="00BA7C1A">
        <w:t>]</w:t>
      </w:r>
    </w:p>
    <w:p w14:paraId="56A7D138" w14:textId="18C9DCFB" w:rsidR="00164C32" w:rsidRDefault="00E66081" w:rsidP="00BA3FAC">
      <w:r>
        <w:rPr>
          <w:noProof/>
        </w:rPr>
        <w:drawing>
          <wp:anchor distT="0" distB="0" distL="114300" distR="114300" simplePos="0" relativeHeight="251697152" behindDoc="0" locked="0" layoutInCell="1" allowOverlap="1" wp14:anchorId="7E9F0860" wp14:editId="28BA62CE">
            <wp:simplePos x="0" y="0"/>
            <wp:positionH relativeFrom="column">
              <wp:posOffset>2225675</wp:posOffset>
            </wp:positionH>
            <wp:positionV relativeFrom="paragraph">
              <wp:posOffset>564515</wp:posOffset>
            </wp:positionV>
            <wp:extent cx="3926205" cy="3542665"/>
            <wp:effectExtent l="0" t="0" r="0"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26205" cy="3542665"/>
                    </a:xfrm>
                    <a:prstGeom prst="rect">
                      <a:avLst/>
                    </a:prstGeom>
                  </pic:spPr>
                </pic:pic>
              </a:graphicData>
            </a:graphic>
            <wp14:sizeRelH relativeFrom="margin">
              <wp14:pctWidth>0</wp14:pctWidth>
            </wp14:sizeRelH>
            <wp14:sizeRelV relativeFrom="margin">
              <wp14:pctHeight>0</wp14:pctHeight>
            </wp14:sizeRelV>
          </wp:anchor>
        </w:drawing>
      </w:r>
      <w:r w:rsidR="00164C32">
        <w:t>Die Faktoren sind:</w:t>
      </w:r>
    </w:p>
    <w:p w14:paraId="56873FA5" w14:textId="6C6DF45A" w:rsidR="00164C32" w:rsidRDefault="00E729F5" w:rsidP="00164C32">
      <w:pPr>
        <w:pStyle w:val="Listenabsatz"/>
        <w:numPr>
          <w:ilvl w:val="0"/>
          <w:numId w:val="14"/>
        </w:numPr>
      </w:pPr>
      <m:oMath>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P</m:t>
            </m:r>
          </m:sub>
        </m:sSub>
        <m:r>
          <w:rPr>
            <w:rFonts w:ascii="Cambria Math" w:hAnsi="Cambria Math"/>
          </w:rPr>
          <m:t>=</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R</m:t>
            </m:r>
          </m:sub>
        </m:sSub>
        <m:r>
          <w:rPr>
            <w:rFonts w:ascii="Cambria Math" w:hAnsi="Cambria Math"/>
          </w:rPr>
          <m:t xml:space="preserve"> </m:t>
        </m:r>
      </m:oMath>
      <w:r w:rsidR="00164C32">
        <w:t>Proportionalitätsfaktor (Proportionalitätsfaktor des P-Teil)</w:t>
      </w:r>
    </w:p>
    <w:p w14:paraId="1DA1871E" w14:textId="0E6255FF" w:rsidR="00164C32" w:rsidRPr="00E66081" w:rsidRDefault="00E729F5" w:rsidP="00164C32">
      <w:pPr>
        <w:pStyle w:val="Listenabsatz"/>
        <w:numPr>
          <w:ilvl w:val="0"/>
          <w:numId w:val="14"/>
        </w:numPr>
        <w:rPr>
          <w:rFonts w:cs="Times New Roman"/>
          <w:iCs/>
        </w:rPr>
      </w:pPr>
      <m:oMath>
        <m:sSub>
          <m:sSubPr>
            <m:ctrlPr>
              <w:rPr>
                <w:rFonts w:ascii="Cambria Math" w:hAnsi="Cambria Math" w:cs="Times New Roman"/>
                <w:i/>
                <w:vertAlign w:val="subscript"/>
              </w:rPr>
            </m:ctrlPr>
          </m:sSubPr>
          <m:e>
            <m:r>
              <m:rPr>
                <m:sty m:val="p"/>
              </m:rPr>
              <w:rPr>
                <w:rFonts w:ascii="Cambria Math" w:hAnsi="Cambria Math" w:cs="Times New Roman"/>
                <w:vertAlign w:val="subscript"/>
              </w:rPr>
              <m:t>k</m:t>
            </m:r>
          </m:e>
          <m:sub>
            <m:r>
              <m:rPr>
                <m:sty m:val="p"/>
              </m:rPr>
              <w:rPr>
                <w:rFonts w:ascii="Cambria Math" w:hAnsi="Cambria Math" w:cs="Times New Roman"/>
                <w:vertAlign w:val="subscript"/>
              </w:rPr>
              <m:t>I</m:t>
            </m:r>
          </m:sub>
        </m:sSub>
        <m:r>
          <w:rPr>
            <w:rFonts w:ascii="Cambria Math" w:hAnsi="Cambria Math" w:cs="Times New Roman"/>
            <w:vertAlign w:val="subscript"/>
          </w:rPr>
          <m:t>=</m:t>
        </m:r>
        <m:f>
          <m:fPr>
            <m:ctrlPr>
              <w:rPr>
                <w:rFonts w:ascii="Cambria Math" w:hAnsi="Cambria Math" w:cs="Times New Roman"/>
                <w:iCs/>
                <w:vertAlign w:val="subscript"/>
              </w:rPr>
            </m:ctrlPr>
          </m:fPr>
          <m:num>
            <m:r>
              <m:rPr>
                <m:sty m:val="p"/>
              </m:rPr>
              <w:rPr>
                <w:rFonts w:ascii="Cambria Math" w:hAnsi="Cambria Math" w:cs="Times New Roman"/>
                <w:vertAlign w:val="subscript"/>
              </w:rPr>
              <m:t>1</m:t>
            </m:r>
          </m:num>
          <m:den>
            <m:sSub>
              <m:sSubPr>
                <m:ctrlPr>
                  <w:rPr>
                    <w:rFonts w:ascii="Cambria Math" w:hAnsi="Cambria Math" w:cs="Times New Roman"/>
                    <w:iCs/>
                    <w:vertAlign w:val="subscript"/>
                  </w:rPr>
                </m:ctrlPr>
              </m:sSubPr>
              <m:e>
                <m:r>
                  <m:rPr>
                    <m:sty m:val="p"/>
                  </m:rPr>
                  <w:rPr>
                    <w:rFonts w:ascii="Cambria Math" w:hAnsi="Cambria Math" w:cs="Times New Roman"/>
                    <w:vertAlign w:val="subscript"/>
                  </w:rPr>
                  <m:t>T</m:t>
                </m:r>
              </m:e>
              <m:sub>
                <m:r>
                  <m:rPr>
                    <m:sty m:val="p"/>
                  </m:rPr>
                  <w:rPr>
                    <w:rFonts w:ascii="Cambria Math" w:hAnsi="Cambria Math" w:cs="Times New Roman"/>
                    <w:vertAlign w:val="subscript"/>
                  </w:rPr>
                  <m:t>0</m:t>
                </m:r>
              </m:sub>
            </m:sSub>
          </m:den>
        </m:f>
        <m:r>
          <m:rPr>
            <m:sty m:val="p"/>
          </m:rPr>
          <w:rPr>
            <w:rFonts w:ascii="Cambria Math" w:hAnsi="Cambria Math" w:cs="Times New Roman"/>
            <w:vertAlign w:val="subscript"/>
          </w:rPr>
          <m:t xml:space="preserve"> </m:t>
        </m:r>
      </m:oMath>
      <w:r w:rsidR="00164C32" w:rsidRPr="00E66081">
        <w:rPr>
          <w:rFonts w:cs="Times New Roman"/>
          <w:iCs/>
        </w:rPr>
        <w:t xml:space="preserve">  Integrierbeiwert (Proportionalitätsfaktor des I-Teil)</w:t>
      </w:r>
    </w:p>
    <w:p w14:paraId="58C94C22" w14:textId="116D35FB" w:rsidR="00164C32" w:rsidRPr="00E66081" w:rsidRDefault="00E729F5" w:rsidP="00E66081">
      <w:pPr>
        <w:pStyle w:val="Listenabsatz"/>
        <w:numPr>
          <w:ilvl w:val="0"/>
          <w:numId w:val="14"/>
        </w:numPr>
        <w:rPr>
          <w:rFonts w:eastAsiaTheme="minorEastAsia"/>
        </w:rPr>
      </w:pPr>
      <m:oMath>
        <m:sSub>
          <m:sSubPr>
            <m:ctrlPr>
              <w:rPr>
                <w:rFonts w:ascii="Cambria Math" w:hAnsi="Cambria Math" w:cs="Times New Roman"/>
                <w:iCs/>
              </w:rPr>
            </m:ctrlPr>
          </m:sSubPr>
          <m:e>
            <m:r>
              <m:rPr>
                <m:sty m:val="p"/>
              </m:rPr>
              <w:rPr>
                <w:rFonts w:ascii="Cambria Math" w:hAnsi="Cambria Math" w:cs="Times New Roman"/>
              </w:rPr>
              <m:t>k</m:t>
            </m:r>
          </m:e>
          <m:sub>
            <m:r>
              <m:rPr>
                <m:sty m:val="p"/>
              </m:rPr>
              <w:rPr>
                <w:rFonts w:ascii="Cambria Math" w:hAnsi="Cambria Math" w:cs="Times New Roman"/>
              </w:rPr>
              <m:t>D</m:t>
            </m:r>
          </m:sub>
        </m:sSub>
        <m:r>
          <m:rPr>
            <m:sty m:val="p"/>
          </m:rPr>
          <w:rPr>
            <w:rFonts w:ascii="Cambria Math" w:hAnsi="Cambria Math" w:cs="Times New Roman"/>
          </w:rPr>
          <m:t xml:space="preserve">= </m:t>
        </m:r>
        <m:sSub>
          <m:sSubPr>
            <m:ctrlPr>
              <w:rPr>
                <w:rFonts w:ascii="Cambria Math" w:hAnsi="Cambria Math" w:cs="Times New Roman"/>
                <w:iCs/>
              </w:rPr>
            </m:ctrlPr>
          </m:sSubPr>
          <m:e>
            <m:r>
              <m:rPr>
                <m:sty m:val="p"/>
              </m:rPr>
              <w:rPr>
                <w:rFonts w:ascii="Cambria Math" w:hAnsi="Cambria Math" w:cs="Times New Roman"/>
              </w:rPr>
              <m:t>T</m:t>
            </m:r>
          </m:e>
          <m:sub>
            <m:r>
              <m:rPr>
                <m:sty m:val="p"/>
              </m:rPr>
              <w:rPr>
                <w:rFonts w:ascii="Cambria Math" w:hAnsi="Cambria Math" w:cs="Times New Roman"/>
              </w:rPr>
              <m:t>D</m:t>
            </m:r>
          </m:sub>
        </m:sSub>
      </m:oMath>
      <w:r w:rsidR="00164C32">
        <w:rPr>
          <w:rFonts w:eastAsiaTheme="minorEastAsia"/>
        </w:rPr>
        <w:t xml:space="preserve"> </w:t>
      </w:r>
      <w:proofErr w:type="spellStart"/>
      <w:r w:rsidR="00164C32">
        <w:t>Differenzierbeiwert</w:t>
      </w:r>
      <w:proofErr w:type="spellEnd"/>
      <w:r w:rsidR="00164C32">
        <w:t xml:space="preserve"> (Proportionalitätsfaktor des D-Teil)</w:t>
      </w:r>
    </w:p>
    <w:p w14:paraId="25BC9A0E" w14:textId="77777777" w:rsidR="00E66081" w:rsidRPr="00164C32" w:rsidRDefault="00E66081" w:rsidP="00E66081">
      <w:pPr>
        <w:pStyle w:val="Listenabsatz"/>
        <w:rPr>
          <w:rFonts w:eastAsiaTheme="minorEastAsia"/>
        </w:rPr>
      </w:pPr>
    </w:p>
    <w:p w14:paraId="453F5386" w14:textId="10F4C39A" w:rsidR="00164C32" w:rsidRPr="00164C32" w:rsidRDefault="00E66081" w:rsidP="00164C32">
      <w:pPr>
        <w:rPr>
          <w:rFonts w:eastAsiaTheme="minorEastAsia"/>
        </w:rPr>
      </w:pPr>
      <w:r>
        <w:rPr>
          <w:rFonts w:eastAsiaTheme="minorEastAsia"/>
        </w:rPr>
        <w:t>Die Funktion der einzelnen Glieder wird in</w:t>
      </w:r>
      <w:r>
        <w:rPr>
          <w:rFonts w:eastAsiaTheme="minorEastAsia"/>
        </w:rPr>
        <w:fldChar w:fldCharType="begin"/>
      </w:r>
      <w:r>
        <w:rPr>
          <w:rFonts w:eastAsiaTheme="minorEastAsia"/>
        </w:rPr>
        <w:instrText xml:space="preserve"> REF _Ref60575599 \h </w:instrText>
      </w:r>
      <w:r>
        <w:rPr>
          <w:rFonts w:eastAsiaTheme="minorEastAsia"/>
        </w:rPr>
      </w:r>
      <w:r>
        <w:rPr>
          <w:rFonts w:eastAsiaTheme="minorEastAsia"/>
        </w:rPr>
        <w:fldChar w:fldCharType="separate"/>
      </w:r>
      <w:r w:rsidR="00187300">
        <w:t xml:space="preserve">      Abbildung </w:t>
      </w:r>
      <w:r w:rsidR="00187300">
        <w:rPr>
          <w:noProof/>
        </w:rPr>
        <w:t>22</w:t>
      </w:r>
      <w:r w:rsidR="00187300">
        <w:t xml:space="preserve"> Visualisierung der Regler Grundtypen</w:t>
      </w:r>
      <w:r>
        <w:rPr>
          <w:rFonts w:eastAsiaTheme="minorEastAsia"/>
        </w:rPr>
        <w:fldChar w:fldCharType="end"/>
      </w:r>
      <w:r>
        <w:rPr>
          <w:rFonts w:eastAsiaTheme="minorEastAsia"/>
        </w:rPr>
        <w:t xml:space="preserve"> nochmals veranschaulicht.</w:t>
      </w:r>
    </w:p>
    <w:p w14:paraId="07B0D988" w14:textId="08BB1EBC" w:rsidR="00164C32" w:rsidRPr="00164C32" w:rsidRDefault="00164C32" w:rsidP="00164C32">
      <w:pPr>
        <w:rPr>
          <w:rFonts w:eastAsiaTheme="minorEastAsia"/>
        </w:rPr>
      </w:pPr>
    </w:p>
    <w:p w14:paraId="5F1A5AEB" w14:textId="2D2D3ED5" w:rsidR="00164C32" w:rsidRDefault="00164C32" w:rsidP="00BA3FAC"/>
    <w:p w14:paraId="6F2E7FD7" w14:textId="6DB6CC55" w:rsidR="00E66081" w:rsidRDefault="00E66081" w:rsidP="00E66081">
      <w:pPr>
        <w:keepNext/>
      </w:pPr>
    </w:p>
    <w:p w14:paraId="746086B1" w14:textId="47DF4AA1" w:rsidR="00BA3FAC" w:rsidRPr="00BA3FAC" w:rsidRDefault="00E66081" w:rsidP="00E66081">
      <w:pPr>
        <w:pStyle w:val="Beschriftung"/>
        <w:ind w:left="3540"/>
      </w:pPr>
      <w:bookmarkStart w:id="118" w:name="_Ref60575599"/>
      <w:r>
        <w:t xml:space="preserve">      </w:t>
      </w:r>
      <w:bookmarkStart w:id="119" w:name="_Toc68186690"/>
      <w:r>
        <w:t xml:space="preserve">Abbildung </w:t>
      </w:r>
      <w:fldSimple w:instr=" SEQ Abbildung \* ARABIC ">
        <w:r w:rsidR="00187300">
          <w:rPr>
            <w:noProof/>
          </w:rPr>
          <w:t>22</w:t>
        </w:r>
      </w:fldSimple>
      <w:r>
        <w:t xml:space="preserve"> Visualisierung der Regler Grundtypen</w:t>
      </w:r>
      <w:bookmarkEnd w:id="118"/>
      <w:r w:rsidR="00557000">
        <w:t xml:space="preserve"> [</w:t>
      </w:r>
      <w:r w:rsidR="000770B0">
        <w:t>1</w:t>
      </w:r>
      <w:r w:rsidR="00557000">
        <w:t>]</w:t>
      </w:r>
      <w:bookmarkEnd w:id="119"/>
    </w:p>
    <w:p w14:paraId="67E26F4F" w14:textId="2F76C73A" w:rsidR="00E66081" w:rsidRDefault="0097636C" w:rsidP="00E66081">
      <w:pPr>
        <w:pStyle w:val="berschrift4"/>
      </w:pPr>
      <w:bookmarkStart w:id="120" w:name="_Toc68186532"/>
      <w:r>
        <w:lastRenderedPageBreak/>
        <w:t>Kombination der Grundtypen</w:t>
      </w:r>
      <w:bookmarkEnd w:id="120"/>
    </w:p>
    <w:p w14:paraId="6E64E02E" w14:textId="7926EA98" w:rsidR="004F445E" w:rsidRDefault="004F445E" w:rsidP="004F445E">
      <w:r>
        <w:t xml:space="preserve">Individuell betrachtet weißen alle Grundtypen beträchtliche Nachteile auf, welche durch Kombinationen mit anderen Typen </w:t>
      </w:r>
      <w:r w:rsidR="0027788E">
        <w:t>minimiert</w:t>
      </w:r>
      <w:r>
        <w:t xml:space="preserve"> werden sollen.</w:t>
      </w:r>
      <w:r w:rsidR="00BA7C1A">
        <w:t xml:space="preserve"> [</w:t>
      </w:r>
      <w:r w:rsidR="000770B0">
        <w:t>1</w:t>
      </w:r>
      <w:r w:rsidR="00BA7C1A">
        <w:t>] [</w:t>
      </w:r>
      <w:r w:rsidR="000770B0">
        <w:t>8</w:t>
      </w:r>
      <w:r w:rsidR="00BA7C1A">
        <w:t>]</w:t>
      </w:r>
    </w:p>
    <w:p w14:paraId="32255050" w14:textId="5A29EDD8" w:rsidR="004F445E" w:rsidRDefault="004F445E" w:rsidP="004F445E">
      <w:r>
        <w:t>Das Proportionalität</w:t>
      </w:r>
      <w:r w:rsidR="00B91979">
        <w:t>s</w:t>
      </w:r>
      <w:r>
        <w:t xml:space="preserve">glied sorgt zwar für eine rasche Regelung, jedoch wird es mit steigendem Proportionalitätsfaktor instabil. Weiters kann ungeachtet des </w:t>
      </w:r>
      <m:oMath>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P</m:t>
            </m:r>
          </m:sub>
        </m:sSub>
      </m:oMath>
      <w:r>
        <w:t>Wertes durch dieses Grundglied, nie eine Regeldifferenz von null erreicht werden. Es entsteht ein sogenannter Steady-State-Error, dies ist ein Wert, der durch den P-Regler eingenommen wird und sehr nah am gewünschten Sollwert liegen kann, jedoch nie mit ihm übereinstimmt.</w:t>
      </w:r>
      <w:r w:rsidR="00BA7C1A">
        <w:t xml:space="preserve"> </w:t>
      </w:r>
      <w:r w:rsidR="000770B0">
        <w:t>[1] [8]</w:t>
      </w:r>
    </w:p>
    <w:p w14:paraId="76856C95" w14:textId="453558CA" w:rsidR="004F445E" w:rsidRDefault="004F445E" w:rsidP="004F445E">
      <w:r>
        <w:t xml:space="preserve">Das Integrierglied löst das Problem des </w:t>
      </w:r>
      <w:r w:rsidR="00F02C7E">
        <w:t xml:space="preserve">Steady-State-Error, jedoch findet mit diesem </w:t>
      </w:r>
      <w:r w:rsidR="00760FA7">
        <w:t xml:space="preserve">nur </w:t>
      </w:r>
      <w:r w:rsidR="00F02C7E">
        <w:t>eine sehr langsame Reaktion auf Änderungen der Regelabweichung statt. Der größte Nachteil des I-Gliedes</w:t>
      </w:r>
      <w:r w:rsidR="00760FA7">
        <w:t>, in digitaler Implementation,</w:t>
      </w:r>
      <w:r w:rsidR="00F02C7E">
        <w:t xml:space="preserve"> ist, dass </w:t>
      </w:r>
      <w:r w:rsidR="00760FA7">
        <w:t>durch die kontinuierliche Integration ein Stellgrößenwert bzw. Ausgang des Reglers erreicht werden kann, welcher sich außerhalb der möglichen Grenzen des Steuersignales befindet (</w:t>
      </w:r>
      <w:proofErr w:type="spellStart"/>
      <w:r w:rsidR="00760FA7">
        <w:t>z.B</w:t>
      </w:r>
      <w:proofErr w:type="spellEnd"/>
      <w:r w:rsidR="00760FA7">
        <w:t>: maximale Versorgungsspannung eines Motors). Dieser Effekt wird Wind-</w:t>
      </w:r>
      <w:r w:rsidR="000F399A">
        <w:t>U</w:t>
      </w:r>
      <w:r w:rsidR="00760FA7">
        <w:t xml:space="preserve">p genannt und kann beispielsweise bei blockierter Regelstrecke auftreten, wird die Bewegung eines Motorschaftes </w:t>
      </w:r>
      <w:r w:rsidR="00E95380">
        <w:t>blockiert, bleibt die Regelabweichung konstant und wird bis zur Freigabe des Motorschaftes nicht vom Regler beeinflusst. Während dieser Zeit wird der Fehler durch das Integrierglied jedoch kontinuierlich aufsummiert, wodurch ohne weiter Vorkehrungen eine sehr hohe</w:t>
      </w:r>
      <w:r w:rsidR="005B06A5">
        <w:t xml:space="preserve"> theoretische</w:t>
      </w:r>
      <w:r w:rsidR="00E95380">
        <w:t xml:space="preserve"> Steuerspannung erreicht wird. Wird der Schaft nun freigegeben wird der Motor mit der maximal</w:t>
      </w:r>
      <w:r w:rsidR="000E5F69">
        <w:t xml:space="preserve"> möglichen</w:t>
      </w:r>
      <w:r w:rsidR="00E95380">
        <w:t xml:space="preserve"> Steuerspannung angesteuert, bis er über den Sollwert überschwingt und sich somit das Vorzeichen der Regelabweichung ändert. Nun wird die</w:t>
      </w:r>
      <w:r w:rsidR="000E5F69">
        <w:t xml:space="preserve"> </w:t>
      </w:r>
      <w:r w:rsidR="00E95380">
        <w:t>hohe</w:t>
      </w:r>
      <w:r w:rsidR="000E5F69">
        <w:t xml:space="preserve"> theoretische</w:t>
      </w:r>
      <w:r w:rsidR="00E95380">
        <w:t xml:space="preserve"> Steuerspannung des I-Teils abgebaut und es kommt zu einem </w:t>
      </w:r>
      <w:r w:rsidR="00D72896">
        <w:t>Einschwingvorgang</w:t>
      </w:r>
      <w:r w:rsidR="00E95380">
        <w:t xml:space="preserve"> um den gewünschten Sollwert. Die einfachste Methode dieses Problem zu verhindern ist durch das Deaktivieren des I-Teils wenn das Steuersignal eine Grenze erreicht.</w:t>
      </w:r>
      <w:r w:rsidR="00BA7C1A">
        <w:t xml:space="preserve"> </w:t>
      </w:r>
      <w:r w:rsidR="000770B0">
        <w:t>[1] [8]</w:t>
      </w:r>
    </w:p>
    <w:p w14:paraId="6E7B556B" w14:textId="42A0C6F4" w:rsidR="00E95380" w:rsidRDefault="00E95380" w:rsidP="004F445E">
      <w:r>
        <w:t xml:space="preserve">Das </w:t>
      </w:r>
      <w:proofErr w:type="spellStart"/>
      <w:r>
        <w:t>Differenzierglied</w:t>
      </w:r>
      <w:proofErr w:type="spellEnd"/>
      <w:r>
        <w:t xml:space="preserve"> </w:t>
      </w:r>
      <w:r w:rsidR="0084009A">
        <w:t>liefert</w:t>
      </w:r>
      <w:r>
        <w:t xml:space="preserve"> ein sehr gutes Regelverhalten bei sich dynamisch verändernden Sollwerten.</w:t>
      </w:r>
      <w:r w:rsidR="0084009A">
        <w:t xml:space="preserve"> Jedoch führt dieser </w:t>
      </w:r>
      <w:proofErr w:type="spellStart"/>
      <w:r w:rsidR="0084009A">
        <w:t>Reglertyp</w:t>
      </w:r>
      <w:proofErr w:type="spellEnd"/>
      <w:r w:rsidR="0084009A">
        <w:t xml:space="preserve"> sehr leicht zu einem instabilen Verhalten, aufgrund von omnipräsenten Rauschsignalen, welche bei der Erfassung des Ausganges mit Sensoren miterfasst werden. Aufgrund dessen werden oft Tiefpassfilter vor den D-Teil geschalten, um das hochfrequente Rauschen abzudämpfen. </w:t>
      </w:r>
      <w:r w:rsidR="000770B0">
        <w:t>[1] [8]</w:t>
      </w:r>
    </w:p>
    <w:p w14:paraId="105E92BF" w14:textId="10350178" w:rsidR="0084009A" w:rsidRDefault="0084009A" w:rsidP="0084009A">
      <w:r>
        <w:t xml:space="preserve">Neben dem PID-Regler können durch die Wahl der Proportionalitätskonstanten mit dem Wert Null auch andere </w:t>
      </w:r>
      <w:proofErr w:type="spellStart"/>
      <w:r>
        <w:t>Reglertypen</w:t>
      </w:r>
      <w:proofErr w:type="spellEnd"/>
      <w:r>
        <w:t xml:space="preserve"> implementiert werden.</w:t>
      </w:r>
      <w:r w:rsidR="00EB7CDB">
        <w:t xml:space="preserve"> </w:t>
      </w:r>
      <w:r>
        <w:t xml:space="preserve">Mögliche </w:t>
      </w:r>
      <w:proofErr w:type="spellStart"/>
      <w:r>
        <w:t>Reglertypen</w:t>
      </w:r>
      <w:proofErr w:type="spellEnd"/>
      <w:r>
        <w:t xml:space="preserve"> sind PID, PI, PD, ID, P, I und D – Regler, wobei einzelne Grundglieder sowie der ID-Regler, aufgrund der genannten Nachteile kaum Verwendung finden. </w:t>
      </w:r>
      <w:r w:rsidR="000770B0">
        <w:t>[1] [8]</w:t>
      </w:r>
    </w:p>
    <w:p w14:paraId="0998BC95" w14:textId="77777777" w:rsidR="0084009A" w:rsidRDefault="0084009A" w:rsidP="004F445E"/>
    <w:p w14:paraId="7874CACC" w14:textId="258A627C" w:rsidR="004F445E" w:rsidRDefault="004F445E" w:rsidP="004F445E"/>
    <w:p w14:paraId="48F0FD1F" w14:textId="602B7270" w:rsidR="0084009A" w:rsidRDefault="0084009A" w:rsidP="004F445E"/>
    <w:p w14:paraId="7DD22D44" w14:textId="031F9034" w:rsidR="0084009A" w:rsidRDefault="0084009A" w:rsidP="004F445E"/>
    <w:p w14:paraId="6CEBD02A" w14:textId="77777777" w:rsidR="0084009A" w:rsidRPr="004F445E" w:rsidRDefault="0084009A" w:rsidP="004F445E"/>
    <w:p w14:paraId="13EC8B86" w14:textId="21BB5734" w:rsidR="00E66081" w:rsidRDefault="004F445E" w:rsidP="004F445E">
      <w:pPr>
        <w:pStyle w:val="berschrift4"/>
      </w:pPr>
      <w:bookmarkStart w:id="121" w:name="_Toc68186533"/>
      <w:r>
        <w:lastRenderedPageBreak/>
        <w:t>Diskrete und kontinuierliche Regler</w:t>
      </w:r>
      <w:bookmarkEnd w:id="121"/>
    </w:p>
    <w:p w14:paraId="2B0D39F6" w14:textId="7E2F7550" w:rsidR="0051737E" w:rsidRPr="0051737E" w:rsidRDefault="0051737E" w:rsidP="0051737E">
      <w:r>
        <w:t>Da die Regelstruktur bzw. der Regler in diesem Projekt auf einem Microcontroller implementiert werden sollte, konnte per Definition keine kontinuierliche Regelung stattfinden, da ein Microcontroller in der diskreten Zeitebene arbeitet.</w:t>
      </w:r>
      <w:r w:rsidR="00BA7C1A">
        <w:t xml:space="preserve"> [</w:t>
      </w:r>
      <w:r w:rsidR="000770B0">
        <w:t>1</w:t>
      </w:r>
      <w:r w:rsidR="00BA7C1A">
        <w:t>][</w:t>
      </w:r>
      <w:r w:rsidR="000770B0">
        <w:t>9</w:t>
      </w:r>
      <w:r w:rsidR="00BA7C1A">
        <w:t>]</w:t>
      </w:r>
    </w:p>
    <w:p w14:paraId="51E8249D" w14:textId="466CA489" w:rsidR="00A1619C" w:rsidRDefault="0051737E" w:rsidP="00A1619C">
      <w:r>
        <w:t>Diskrete und kontinuierliche Regler weisen ähnliche Verhaltensweisen auf wie Videoaufnahmen, welche mit wenigen im Gegensatz zu vielen Bildern pro Sekunde aufgenommen wurden. Über einem Schwellenwert wirken die Aufnahmen kontinuierlich, darunter sind jedoch Übergänge zu erkennen</w:t>
      </w:r>
      <w:r w:rsidR="00D5522D">
        <w:t>, welche in der Regelung zu ungewünschtem Überschwingen oder ähnlichen Nachteilen führen können</w:t>
      </w:r>
      <w:r>
        <w:t xml:space="preserve">. Dieses Problem wird in der Regelungsentwicklung mit der Übertragung der kontinuierlichen Regler und Regelstrecken in die diskrete </w:t>
      </w:r>
      <w:r w:rsidR="0027788E">
        <w:t>Z</w:t>
      </w:r>
      <w:r>
        <w:t xml:space="preserve">-Ebene gelöst. Ab einer </w:t>
      </w:r>
      <w:r w:rsidR="00BA7C1A">
        <w:t xml:space="preserve">sehr hohen </w:t>
      </w:r>
      <w:r>
        <w:t xml:space="preserve">Frequenz des </w:t>
      </w:r>
      <w:proofErr w:type="spellStart"/>
      <w:r>
        <w:t>Regelalgorithmuses</w:t>
      </w:r>
      <w:proofErr w:type="spellEnd"/>
      <w:r>
        <w:t xml:space="preserve"> </w:t>
      </w:r>
      <w:r w:rsidR="00D5522D">
        <w:t xml:space="preserve">kann die Regelung meist jedoch als kontinuierlich angenommen werden, </w:t>
      </w:r>
      <w:r w:rsidR="00BA7C1A">
        <w:t>bei niedrigen Frequenzen</w:t>
      </w:r>
      <w:r w:rsidR="00D5522D">
        <w:t xml:space="preserve"> sollte die Regelstruktur in der </w:t>
      </w:r>
      <w:r w:rsidR="00C43F83">
        <w:t>Z</w:t>
      </w:r>
      <w:r w:rsidR="00D5522D">
        <w:t>-Ebene entwickelt werden.</w:t>
      </w:r>
      <w:r w:rsidR="00BA7C1A">
        <w:t xml:space="preserve"> </w:t>
      </w:r>
      <w:r w:rsidR="000770B0">
        <w:t>[1][9]</w:t>
      </w:r>
    </w:p>
    <w:p w14:paraId="10319F41" w14:textId="456D45F7" w:rsidR="00D5522D" w:rsidRPr="00A1619C" w:rsidRDefault="00D5522D" w:rsidP="00A1619C">
      <w:r>
        <w:t xml:space="preserve">Ein Nachteil hierbei ist jedoch, dass viele der computergestützten Methoden zur Regelungsentwicklung für die kontinuierliche Zeitebene implementiert wurden, weshalb auch Regelstrukturen, welche die zeitlichen Anforderungen nicht erfüllen können, in der kontinuierlichen Zeitebene entwickelt werden und im Nachhinein diskretisiert </w:t>
      </w:r>
      <w:r w:rsidR="00C513AB">
        <w:t>werden,</w:t>
      </w:r>
      <w:r>
        <w:t xml:space="preserve"> um auf den entsprechenden Microcontroller</w:t>
      </w:r>
      <w:r w:rsidR="00227B17">
        <w:t>n</w:t>
      </w:r>
      <w:r>
        <w:t xml:space="preserve"> implementiert werden zu können.</w:t>
      </w:r>
      <w:r w:rsidR="00BA7C1A">
        <w:t xml:space="preserve"> </w:t>
      </w:r>
      <w:r w:rsidR="000770B0">
        <w:t>[1][9]</w:t>
      </w:r>
    </w:p>
    <w:p w14:paraId="61858DE8" w14:textId="47FFD092" w:rsidR="00E66081" w:rsidRDefault="00E66081" w:rsidP="00E66081">
      <w:pPr>
        <w:pStyle w:val="berschrift4"/>
      </w:pPr>
      <w:bookmarkStart w:id="122" w:name="_Ref64733916"/>
      <w:bookmarkStart w:id="123" w:name="_Ref64733918"/>
      <w:bookmarkStart w:id="124" w:name="_Toc68186534"/>
      <w:proofErr w:type="spellStart"/>
      <w:r>
        <w:t>Reglerentwicklung</w:t>
      </w:r>
      <w:proofErr w:type="spellEnd"/>
      <w:r>
        <w:t xml:space="preserve"> mit </w:t>
      </w:r>
      <w:proofErr w:type="spellStart"/>
      <w:r>
        <w:t>Matlab</w:t>
      </w:r>
      <w:bookmarkEnd w:id="122"/>
      <w:bookmarkEnd w:id="123"/>
      <w:bookmarkEnd w:id="124"/>
      <w:proofErr w:type="spellEnd"/>
    </w:p>
    <w:p w14:paraId="3BF13C31" w14:textId="4A8DCBB8" w:rsidR="000E5F69" w:rsidRDefault="000E5F69" w:rsidP="000E5F69">
      <w:r>
        <w:t>Das Ziel der Entwicklung ist es eine Parametrisierung der PID-Proportionalitätskonstanten durchzuführen, bei welchen die gestellten Anforderungen an die Regelstruktur erfüllt werden können. Diese Anforderungen wurden unter Beachtung der begrenzten Leistung</w:t>
      </w:r>
      <w:r w:rsidR="006D341C">
        <w:t>s</w:t>
      </w:r>
      <w:r>
        <w:t xml:space="preserve">fähigkeit des Microcontroller wie folgt definiert: </w:t>
      </w:r>
    </w:p>
    <w:p w14:paraId="286ECD09" w14:textId="484B19A1" w:rsidR="000E5F69" w:rsidRDefault="000E5F69" w:rsidP="000E5F69">
      <w:pPr>
        <w:pStyle w:val="Listenabsatz"/>
        <w:numPr>
          <w:ilvl w:val="0"/>
          <w:numId w:val="16"/>
        </w:numPr>
      </w:pPr>
      <w:r w:rsidRPr="000E5F69">
        <w:t>Ein Steady-State-Error von 0 Grad</w:t>
      </w:r>
    </w:p>
    <w:p w14:paraId="0422FFAC" w14:textId="5DEAE619" w:rsidR="000E5F69" w:rsidRDefault="000E5F69" w:rsidP="000E5F69">
      <w:pPr>
        <w:pStyle w:val="Listenabsatz"/>
        <w:numPr>
          <w:ilvl w:val="0"/>
          <w:numId w:val="16"/>
        </w:numPr>
      </w:pPr>
      <w:r>
        <w:t xml:space="preserve">Eine Überschwinghöhe von unter </w:t>
      </w:r>
      <w:r w:rsidR="00227B17">
        <w:t>10</w:t>
      </w:r>
      <w:r>
        <w:t>%</w:t>
      </w:r>
    </w:p>
    <w:p w14:paraId="03E5F591" w14:textId="684C6B2F" w:rsidR="000E5F69" w:rsidRDefault="000E5F69" w:rsidP="000E5F69">
      <w:pPr>
        <w:pStyle w:val="Listenabsatz"/>
        <w:numPr>
          <w:ilvl w:val="0"/>
          <w:numId w:val="16"/>
        </w:numPr>
      </w:pPr>
      <w:r>
        <w:t xml:space="preserve">Eine Einschwingzeit von unter </w:t>
      </w:r>
      <w:r w:rsidR="00227B17">
        <w:t>9</w:t>
      </w:r>
      <w:r>
        <w:t>00ms</w:t>
      </w:r>
    </w:p>
    <w:p w14:paraId="39567768" w14:textId="0D400BA5" w:rsidR="000E5F69" w:rsidRPr="000E5F69" w:rsidRDefault="000E5F69" w:rsidP="000E5F69">
      <w:pPr>
        <w:pStyle w:val="Listenabsatz"/>
        <w:numPr>
          <w:ilvl w:val="0"/>
          <w:numId w:val="16"/>
        </w:numPr>
      </w:pPr>
      <w:r>
        <w:t xml:space="preserve">Eine </w:t>
      </w:r>
      <w:r w:rsidR="006D341C">
        <w:t xml:space="preserve">Anstiegszeit von unter </w:t>
      </w:r>
      <w:r w:rsidR="00227B17">
        <w:t>7</w:t>
      </w:r>
      <w:r w:rsidR="006D341C">
        <w:t xml:space="preserve">00ms </w:t>
      </w:r>
    </w:p>
    <w:p w14:paraId="58ADCA98" w14:textId="4E37BA53" w:rsidR="005B06A5" w:rsidRPr="000E5F69" w:rsidRDefault="006D341C" w:rsidP="005B06A5">
      <w:r>
        <w:t xml:space="preserve">Da für die Stabilisierung der Kamera eine Positionsregelung des Getriebemotors notwendig war musste die in Kapitel </w:t>
      </w:r>
      <w:r>
        <w:fldChar w:fldCharType="begin"/>
      </w:r>
      <w:r>
        <w:instrText xml:space="preserve"> REF _Ref60666523 \r \h </w:instrText>
      </w:r>
      <w:r>
        <w:fldChar w:fldCharType="separate"/>
      </w:r>
      <w:r w:rsidR="00187300">
        <w:t>2.3.1</w:t>
      </w:r>
      <w:r>
        <w:fldChar w:fldCharType="end"/>
      </w:r>
      <w:r>
        <w:t xml:space="preserve"> </w:t>
      </w:r>
      <w:r>
        <w:fldChar w:fldCharType="begin"/>
      </w:r>
      <w:r>
        <w:instrText xml:space="preserve"> REF _Ref60666531 \h </w:instrText>
      </w:r>
      <w:r>
        <w:fldChar w:fldCharType="separate"/>
      </w:r>
      <w:r w:rsidR="00187300" w:rsidRPr="00D577C1">
        <w:rPr>
          <w:rFonts w:cs="Times New Roman"/>
        </w:rPr>
        <w:t>System Identifikation</w:t>
      </w:r>
      <w:r>
        <w:fldChar w:fldCharType="end"/>
      </w:r>
      <w:r>
        <w:t xml:space="preserve"> angenäherte Übertragungsfunktion geringfügig modifiziert werden. Durch Integrieren des Ausganges konnte ein Bezug zwischen Steuerspannung und Position der Abtriebswelle hergestellt werden. Die modifizierte Version der manuellen Annäherung sah danach wie folgt aus:</w:t>
      </w:r>
    </w:p>
    <w:p w14:paraId="00BAC717" w14:textId="77777777" w:rsidR="006D341C" w:rsidRDefault="00E729F5" w:rsidP="006D341C">
      <w:pPr>
        <w:keepNext/>
      </w:pPr>
      <m:oMathPara>
        <m:oMath>
          <m:sSub>
            <m:sSubPr>
              <m:ctrlPr>
                <w:rPr>
                  <w:rFonts w:ascii="Cambria Math" w:hAnsi="Cambria Math"/>
                  <w:i/>
                </w:rPr>
              </m:ctrlPr>
            </m:sSubPr>
            <m:e>
              <m:r>
                <w:rPr>
                  <w:rFonts w:ascii="Cambria Math" w:hAnsi="Cambria Math"/>
                </w:rPr>
                <m:t>G</m:t>
              </m:r>
            </m:e>
            <m:sub>
              <m:r>
                <w:rPr>
                  <w:rFonts w:ascii="Cambria Math" w:hAnsi="Cambria Math"/>
                </w:rPr>
                <m:t>Position</m:t>
              </m:r>
            </m:sub>
          </m:sSub>
          <m:r>
            <w:rPr>
              <w:rFonts w:ascii="Cambria Math" w:hAnsi="Cambria Math"/>
            </w:rPr>
            <m:t>(s)=</m:t>
          </m:r>
          <m:f>
            <m:fPr>
              <m:ctrlPr>
                <w:rPr>
                  <w:rFonts w:ascii="Cambria Math" w:hAnsi="Cambria Math"/>
                  <w:i/>
                </w:rPr>
              </m:ctrlPr>
            </m:fPr>
            <m:num>
              <m:r>
                <w:rPr>
                  <w:rFonts w:ascii="Cambria Math" w:hAnsi="Cambria Math"/>
                </w:rPr>
                <m:t>84</m:t>
              </m:r>
            </m:num>
            <m:den>
              <m:r>
                <w:rPr>
                  <w:rFonts w:ascii="Cambria Math" w:hAnsi="Cambria Math"/>
                </w:rPr>
                <m:t>1s+</m:t>
              </m:r>
              <m:f>
                <m:fPr>
                  <m:ctrlPr>
                    <w:rPr>
                      <w:rFonts w:ascii="Cambria Math" w:hAnsi="Cambria Math"/>
                      <w:i/>
                    </w:rPr>
                  </m:ctrlPr>
                </m:fPr>
                <m:num>
                  <m:r>
                    <w:rPr>
                      <w:rFonts w:ascii="Cambria Math" w:hAnsi="Cambria Math"/>
                    </w:rPr>
                    <m:t>2*0,9</m:t>
                  </m:r>
                </m:num>
                <m:den>
                  <m:r>
                    <w:rPr>
                      <w:rFonts w:ascii="Cambria Math" w:hAnsi="Cambria Math"/>
                    </w:rPr>
                    <m:t>12,82</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12,82²</m:t>
                  </m:r>
                </m:den>
              </m:f>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14:paraId="39B94725" w14:textId="6500DD9B" w:rsidR="005B06A5" w:rsidRDefault="006D341C" w:rsidP="006D341C">
      <w:pPr>
        <w:pStyle w:val="Beschriftung"/>
      </w:pPr>
      <w:bookmarkStart w:id="125" w:name="_Ref61278072"/>
      <w:bookmarkStart w:id="126" w:name="_Toc68186790"/>
      <w:r>
        <w:t xml:space="preserve">Formel </w:t>
      </w:r>
      <w:fldSimple w:instr=" SEQ Formel \* ARABIC ">
        <w:r w:rsidR="00187300">
          <w:rPr>
            <w:noProof/>
          </w:rPr>
          <w:t>5</w:t>
        </w:r>
      </w:fldSimple>
      <w:r>
        <w:t>: Übertragungsfunktion der Getriebemotors für die Positionsdarstellung</w:t>
      </w:r>
      <w:bookmarkEnd w:id="125"/>
      <w:bookmarkEnd w:id="126"/>
    </w:p>
    <w:p w14:paraId="696A3ADB" w14:textId="2AAFB73D" w:rsidR="005B06A5" w:rsidRDefault="005B06A5" w:rsidP="005B06A5"/>
    <w:p w14:paraId="321561C6" w14:textId="72057A35" w:rsidR="006D341C" w:rsidRDefault="006D341C" w:rsidP="005B06A5"/>
    <w:p w14:paraId="35CAA860" w14:textId="77777777" w:rsidR="00076892" w:rsidRDefault="00C3588D" w:rsidP="00076892">
      <w:pPr>
        <w:keepNext/>
      </w:pPr>
      <w:r>
        <w:rPr>
          <w:noProof/>
        </w:rPr>
        <w:lastRenderedPageBreak/>
        <w:drawing>
          <wp:inline distT="0" distB="0" distL="0" distR="0" wp14:anchorId="39D96D25" wp14:editId="0C299472">
            <wp:extent cx="6241774" cy="1407514"/>
            <wp:effectExtent l="0" t="0" r="6985"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517" r="5524"/>
                    <a:stretch/>
                  </pic:blipFill>
                  <pic:spPr bwMode="auto">
                    <a:xfrm>
                      <a:off x="0" y="0"/>
                      <a:ext cx="6311042" cy="1423134"/>
                    </a:xfrm>
                    <a:prstGeom prst="rect">
                      <a:avLst/>
                    </a:prstGeom>
                    <a:ln>
                      <a:noFill/>
                    </a:ln>
                    <a:extLst>
                      <a:ext uri="{53640926-AAD7-44D8-BBD7-CCE9431645EC}">
                        <a14:shadowObscured xmlns:a14="http://schemas.microsoft.com/office/drawing/2010/main"/>
                      </a:ext>
                    </a:extLst>
                  </pic:spPr>
                </pic:pic>
              </a:graphicData>
            </a:graphic>
          </wp:inline>
        </w:drawing>
      </w:r>
    </w:p>
    <w:p w14:paraId="3AAA326F" w14:textId="6603E4D3" w:rsidR="00076892" w:rsidRDefault="00076892" w:rsidP="00076892">
      <w:pPr>
        <w:pStyle w:val="Beschriftung"/>
      </w:pPr>
      <w:bookmarkStart w:id="127" w:name="_Ref60667785"/>
      <w:bookmarkStart w:id="128" w:name="_Ref60667634"/>
      <w:bookmarkStart w:id="129" w:name="_Toc68186691"/>
      <w:r>
        <w:t xml:space="preserve">Abbildung </w:t>
      </w:r>
      <w:fldSimple w:instr=" SEQ Abbildung \* ARABIC ">
        <w:r w:rsidR="00187300">
          <w:rPr>
            <w:noProof/>
          </w:rPr>
          <w:t>23</w:t>
        </w:r>
      </w:fldSimple>
      <w:bookmarkEnd w:id="127"/>
      <w:r>
        <w:t xml:space="preserve"> Aufbau der Regelstruktur in Simulink</w:t>
      </w:r>
      <w:bookmarkEnd w:id="128"/>
      <w:bookmarkEnd w:id="129"/>
    </w:p>
    <w:p w14:paraId="40C92B2E" w14:textId="37F12439" w:rsidR="006D341C" w:rsidRDefault="005623D2" w:rsidP="005B06A5">
      <w:r>
        <w:t xml:space="preserve">In </w:t>
      </w:r>
      <w:r>
        <w:fldChar w:fldCharType="begin"/>
      </w:r>
      <w:r>
        <w:instrText xml:space="preserve"> REF _Ref60667785 \h </w:instrText>
      </w:r>
      <w:r>
        <w:fldChar w:fldCharType="separate"/>
      </w:r>
      <w:r w:rsidR="00187300">
        <w:t xml:space="preserve">Abbildung </w:t>
      </w:r>
      <w:r w:rsidR="00187300">
        <w:rPr>
          <w:noProof/>
        </w:rPr>
        <w:t>23</w:t>
      </w:r>
      <w:r>
        <w:fldChar w:fldCharType="end"/>
      </w:r>
      <w:r>
        <w:t xml:space="preserve"> wurde </w:t>
      </w:r>
      <w:r w:rsidR="009923CC">
        <w:t xml:space="preserve">die Regelstruktur in Simulink aufgebaut, um mit der Entwicklung beginnen zu können. Es besteht eine starke Ähnlichkeit zu </w:t>
      </w:r>
      <w:r w:rsidR="009923CC">
        <w:fldChar w:fldCharType="begin"/>
      </w:r>
      <w:r w:rsidR="009923CC">
        <w:instrText xml:space="preserve"> REF _Ref60505999 \h </w:instrText>
      </w:r>
      <w:r w:rsidR="009923CC">
        <w:fldChar w:fldCharType="separate"/>
      </w:r>
      <w:r w:rsidR="00187300" w:rsidRPr="00D577C1">
        <w:rPr>
          <w:rFonts w:cs="Times New Roman"/>
        </w:rPr>
        <w:t xml:space="preserve">Abbildung </w:t>
      </w:r>
      <w:r w:rsidR="00187300">
        <w:rPr>
          <w:rFonts w:cs="Times New Roman"/>
          <w:noProof/>
        </w:rPr>
        <w:t>7</w:t>
      </w:r>
      <w:r w:rsidR="00187300" w:rsidRPr="00D577C1">
        <w:rPr>
          <w:rFonts w:cs="Times New Roman"/>
        </w:rPr>
        <w:t xml:space="preserve"> Standardregelkreis</w:t>
      </w:r>
      <w:r w:rsidR="009923CC">
        <w:fldChar w:fldCharType="end"/>
      </w:r>
      <w:r w:rsidR="009923CC">
        <w:t xml:space="preserve">, die Regelstrecke wird in Form der angenäherten Übertragungsfunktion des Getriebemotors und dem zusätzlichen </w:t>
      </w:r>
      <w:proofErr w:type="spellStart"/>
      <w:r w:rsidR="009923CC">
        <w:t>Integratorterm</w:t>
      </w:r>
      <w:proofErr w:type="spellEnd"/>
      <w:r w:rsidR="009923CC">
        <w:t xml:space="preserve"> dargestellt. Der Regler wurde mit einem im Programm verfügbarem Block substituiert, welcher die grundlegende Funktion aus </w:t>
      </w:r>
      <w:r w:rsidR="009923CC">
        <w:fldChar w:fldCharType="begin"/>
      </w:r>
      <w:r w:rsidR="009923CC">
        <w:instrText xml:space="preserve"> REF _Ref60573345 \h </w:instrText>
      </w:r>
      <w:r w:rsidR="009923CC">
        <w:fldChar w:fldCharType="separate"/>
      </w:r>
      <w:r w:rsidR="00187300">
        <w:t xml:space="preserve">Abbildung </w:t>
      </w:r>
      <w:r w:rsidR="00187300">
        <w:rPr>
          <w:noProof/>
        </w:rPr>
        <w:t>21</w:t>
      </w:r>
      <w:r w:rsidR="00187300">
        <w:t xml:space="preserve"> Übertragungsfunktion des PID Reglers</w:t>
      </w:r>
      <w:r w:rsidR="009923CC">
        <w:fldChar w:fldCharType="end"/>
      </w:r>
      <w:r w:rsidR="009923CC">
        <w:t xml:space="preserve"> sowie einige zusätzliche jedoch optionale Aufgaben erfüllt. Eine verwendete dieser Aufgaben war die interne Begrenzung der Steuerspannung bzw. des Steuersignales, wie beschrieben sollte der Regler einen realen Motor ansteuern, welcher jedoch nur mit einer begrenzten Versorgungsspannung gesteuert werden konnte. Als Begrenzung wurde hier das Plateau des Einganges genutzt, welches bei der Annäherung verwendet wurde, somit +5V und -5V. Als </w:t>
      </w:r>
      <w:r w:rsidR="00F76577">
        <w:t>Lösungsansatz für das Wind</w:t>
      </w:r>
      <w:r w:rsidR="00227B17">
        <w:t>-U</w:t>
      </w:r>
      <w:r w:rsidR="00F76577">
        <w:t>p-Problem wurde die beschriebene Methode der Deaktivierung des I-Teiles ausgewählt. Ein zusätzlicher Tiefpassfilter vor dem D-Teil</w:t>
      </w:r>
      <w:r w:rsidR="005115A9">
        <w:t xml:space="preserve">, um den beschriebenen Nachteil durch </w:t>
      </w:r>
      <w:r w:rsidR="00227B17">
        <w:t>hochfrequentes</w:t>
      </w:r>
      <w:r w:rsidR="005115A9">
        <w:t xml:space="preserve"> Rauschen zu minimieren,</w:t>
      </w:r>
      <w:r w:rsidR="00F76577">
        <w:t xml:space="preserve"> musste nicht aktiviert werden, da die sensorisch erfassten Daten, im realen Model, bereits durch die Sensorplatine gefiltert bzw. entsprechend vorverarbeitet werden.</w:t>
      </w:r>
      <w:r w:rsidR="006E64FB">
        <w:t xml:space="preserve"> Der zugehörige Filterkoeffizient des Tiefpassfilters, welcher im verwendeten PID-Block nicht abgeschaltet werden kann, wurde mit einem hohen Wert (&gt;1000) definiert, um den Gesamteinfluss auf die Simulation zu </w:t>
      </w:r>
      <w:r w:rsidR="00D72896">
        <w:t>minimieren</w:t>
      </w:r>
      <w:r w:rsidR="006E64FB">
        <w:t>.</w:t>
      </w:r>
      <w:r w:rsidR="00F76577">
        <w:t xml:space="preserve"> </w:t>
      </w:r>
      <w:r w:rsidR="005115A9">
        <w:t>Eine genauere Beschreibung des Filtereffekts</w:t>
      </w:r>
      <w:r w:rsidR="00EA069A">
        <w:t>, der Sensorplatine,</w:t>
      </w:r>
      <w:r w:rsidR="005115A9">
        <w:t xml:space="preserve"> wird unter </w:t>
      </w:r>
      <w:r w:rsidR="00534C6D">
        <w:fldChar w:fldCharType="begin"/>
      </w:r>
      <w:r w:rsidR="00534C6D">
        <w:instrText xml:space="preserve"> REF _Ref61533563 \r \h </w:instrText>
      </w:r>
      <w:r w:rsidR="00534C6D">
        <w:fldChar w:fldCharType="separate"/>
      </w:r>
      <w:r w:rsidR="00187300">
        <w:t>3.3.4</w:t>
      </w:r>
      <w:r w:rsidR="00534C6D">
        <w:fldChar w:fldCharType="end"/>
      </w:r>
      <w:r w:rsidR="00534C6D">
        <w:t xml:space="preserve"> </w:t>
      </w:r>
      <w:r w:rsidR="00534C6D">
        <w:fldChar w:fldCharType="begin"/>
      </w:r>
      <w:r w:rsidR="00534C6D">
        <w:instrText xml:space="preserve"> REF _Ref61533564 \h </w:instrText>
      </w:r>
      <w:r w:rsidR="00534C6D">
        <w:fldChar w:fldCharType="separate"/>
      </w:r>
      <w:r w:rsidR="00187300">
        <w:t>Kalman-Filter</w:t>
      </w:r>
      <w:r w:rsidR="00534C6D">
        <w:fldChar w:fldCharType="end"/>
      </w:r>
      <w:r w:rsidR="00534C6D">
        <w:t xml:space="preserve"> </w:t>
      </w:r>
      <w:r w:rsidR="005115A9">
        <w:t>angeführt.</w:t>
      </w:r>
    </w:p>
    <w:p w14:paraId="55A776C0" w14:textId="14839A5D" w:rsidR="00D72896" w:rsidRDefault="00D72896" w:rsidP="005B06A5"/>
    <w:p w14:paraId="17C5A9DE" w14:textId="5ED8A5AB" w:rsidR="00D72896" w:rsidRDefault="00D72896" w:rsidP="005B06A5"/>
    <w:p w14:paraId="385879DF" w14:textId="2CA12407" w:rsidR="00D72896" w:rsidRDefault="00D72896" w:rsidP="005B06A5"/>
    <w:p w14:paraId="3CEFF4FD" w14:textId="0BC920EB" w:rsidR="00D72896" w:rsidRDefault="00D72896" w:rsidP="005B06A5"/>
    <w:p w14:paraId="3E009423" w14:textId="2E7B52FC" w:rsidR="00D72896" w:rsidRDefault="00D72896" w:rsidP="005B06A5"/>
    <w:p w14:paraId="4C2B4A9D" w14:textId="23EC4AAC" w:rsidR="00D72896" w:rsidRDefault="00D72896" w:rsidP="005B06A5"/>
    <w:p w14:paraId="3AF97DD4" w14:textId="7363D30D" w:rsidR="00D72896" w:rsidRDefault="00D72896" w:rsidP="005B06A5"/>
    <w:p w14:paraId="57A49F52" w14:textId="7AB95DB7" w:rsidR="00D72896" w:rsidRDefault="00D72896" w:rsidP="005B06A5"/>
    <w:p w14:paraId="344D36F5" w14:textId="58EE5377" w:rsidR="00D72896" w:rsidRDefault="00D72896" w:rsidP="005B06A5"/>
    <w:p w14:paraId="4A04D8D7" w14:textId="77777777" w:rsidR="00D72896" w:rsidRDefault="00D72896" w:rsidP="005B06A5"/>
    <w:p w14:paraId="2E8C5C6B" w14:textId="020CC8B2" w:rsidR="005115A9" w:rsidRDefault="005115A9" w:rsidP="005115A9">
      <w:pPr>
        <w:pStyle w:val="berschrift5"/>
      </w:pPr>
      <w:bookmarkStart w:id="130" w:name="_Ref63508016"/>
      <w:bookmarkStart w:id="131" w:name="_Ref63508019"/>
      <w:bookmarkStart w:id="132" w:name="_Toc68186535"/>
      <w:r>
        <w:lastRenderedPageBreak/>
        <w:t>Ziegler Nichols Methode</w:t>
      </w:r>
      <w:bookmarkEnd w:id="130"/>
      <w:bookmarkEnd w:id="131"/>
      <w:bookmarkEnd w:id="132"/>
    </w:p>
    <w:p w14:paraId="3F7C1853" w14:textId="0F6ACA74" w:rsidR="005115A9" w:rsidRDefault="005115A9" w:rsidP="005115A9">
      <w:r>
        <w:t xml:space="preserve">Die Ziegler Nichols Methode ist eine sogenannte heuristische Methode, welche verwendet werden kann, um einen ersten Ansatz für die Parameter des PID-Reglers zu erhalten. </w:t>
      </w:r>
      <w:r w:rsidR="00D71619">
        <w:t xml:space="preserve">Je nach Ergebnis können die Parameter noch manuell nachjustiert werden, um die Anforderung bestmöglich zu erfüllen. Diese Methode wird meistens in realen Regelkreisen verwendet, wenn kein genaues mathematisches Modell der Regelstrecke vorliegt. Da die Vorgehensweise jedoch das Treiben des Systems an die Stabilitätsgrenze voraussetzt, wurde die Entscheidung getroffen diese Methode in der Simulationsumgebung anzuwenden, um mögliche Schäden an der realen Hardware zu vermeiden. </w:t>
      </w:r>
      <w:r w:rsidR="00BA7C1A">
        <w:t>[</w:t>
      </w:r>
      <w:r w:rsidR="000770B0">
        <w:t>1</w:t>
      </w:r>
      <w:r w:rsidR="00BA7C1A">
        <w:t>]</w:t>
      </w:r>
    </w:p>
    <w:p w14:paraId="5D03B461" w14:textId="2EF09E57" w:rsidR="006D6611" w:rsidRDefault="00D71619" w:rsidP="005115A9">
      <w:r>
        <w:t xml:space="preserve">Unter Benutzung des Regelkreises aus </w:t>
      </w:r>
      <w:r>
        <w:fldChar w:fldCharType="begin"/>
      </w:r>
      <w:r>
        <w:instrText xml:space="preserve"> REF _Ref60667634 \h </w:instrText>
      </w:r>
      <w:r>
        <w:fldChar w:fldCharType="separate"/>
      </w:r>
      <w:r w:rsidR="00187300">
        <w:t xml:space="preserve">Abbildung </w:t>
      </w:r>
      <w:r w:rsidR="00187300">
        <w:rPr>
          <w:noProof/>
        </w:rPr>
        <w:t>23</w:t>
      </w:r>
      <w:r w:rsidR="00187300">
        <w:t xml:space="preserve"> Aufbau der Regelstruktur in Simulink</w:t>
      </w:r>
      <w:r>
        <w:fldChar w:fldCharType="end"/>
      </w:r>
      <w:r>
        <w:t xml:space="preserve"> konnte wie folgt mit der Anwendung der Methode gestartet werden. Zunächst wurde der PID-Regler durch Setzen der I- und D- Proportionalitätskonstanten auf null, zu einem P-Regler umfunktioniert. Ziel war es nun durch stetiges Erhöhen des P-Proportionalitätsfaktor</w:t>
      </w:r>
      <w:r w:rsidR="006D6611">
        <w:t>s</w:t>
      </w:r>
      <w:r>
        <w:t>,</w:t>
      </w:r>
      <w:r w:rsidR="006D6611">
        <w:t xml:space="preserve"> eine Schwingung stabiler Amplitude des Ausganges zu erreichen. Mit Stabilität war</w:t>
      </w:r>
      <w:r>
        <w:t xml:space="preserve"> </w:t>
      </w:r>
      <w:r w:rsidR="006D6611">
        <w:t xml:space="preserve">hier gemeint, dass weder ein exponentielles Wachstum noch eine Abnahme erfolgten. Der entsprechende Faktor </w:t>
      </w:r>
      <w:proofErr w:type="spellStart"/>
      <w:r w:rsidR="006D6611">
        <w:t>k</w:t>
      </w:r>
      <w:r w:rsidR="006D6611">
        <w:rPr>
          <w:vertAlign w:val="subscript"/>
        </w:rPr>
        <w:t>P</w:t>
      </w:r>
      <w:proofErr w:type="spellEnd"/>
      <w:r w:rsidR="006D6611">
        <w:t xml:space="preserve">, stellt den gesuchten Faktor </w:t>
      </w:r>
      <w:proofErr w:type="spellStart"/>
      <w:r w:rsidR="006D6611">
        <w:t>k</w:t>
      </w:r>
      <w:r w:rsidR="006D6611">
        <w:rPr>
          <w:vertAlign w:val="subscript"/>
        </w:rPr>
        <w:t>krit</w:t>
      </w:r>
      <w:proofErr w:type="spellEnd"/>
      <w:r w:rsidR="006D6611">
        <w:t xml:space="preserve"> (kritischer Proportionalitätsfaktor) dar. Weiters war die Periodendauer </w:t>
      </w:r>
      <w:proofErr w:type="spellStart"/>
      <w:r w:rsidR="006D6611">
        <w:t>T</w:t>
      </w:r>
      <w:r w:rsidR="006D6611">
        <w:rPr>
          <w:vertAlign w:val="subscript"/>
        </w:rPr>
        <w:t>krit</w:t>
      </w:r>
      <w:proofErr w:type="spellEnd"/>
      <w:r w:rsidR="006D6611">
        <w:t xml:space="preserve"> (kritische Periodendauer) der Schwingung zu erfassen, durch diese zwei Werte konnte auf die entsprechenden Proportionalitätsfaktoren der Grundglieder geschlossen werden.</w:t>
      </w:r>
      <w:r w:rsidR="00BA7C1A">
        <w:t xml:space="preserve"> [</w:t>
      </w:r>
      <w:r w:rsidR="000770B0">
        <w:t>1</w:t>
      </w:r>
      <w:r w:rsidR="00BA7C1A">
        <w:t>]</w:t>
      </w:r>
    </w:p>
    <w:p w14:paraId="67670161" w14:textId="77777777" w:rsidR="00534C6D" w:rsidRDefault="00534C6D" w:rsidP="00534C6D">
      <w:pPr>
        <w:keepNext/>
      </w:pPr>
      <w:bookmarkStart w:id="133" w:name="_Ref60671080"/>
      <w:r>
        <w:rPr>
          <w:noProof/>
        </w:rPr>
        <w:drawing>
          <wp:inline distT="0" distB="0" distL="0" distR="0" wp14:anchorId="4EFC07E7" wp14:editId="15AC4ACB">
            <wp:extent cx="5760720" cy="2901315"/>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01315"/>
                    </a:xfrm>
                    <a:prstGeom prst="rect">
                      <a:avLst/>
                    </a:prstGeom>
                  </pic:spPr>
                </pic:pic>
              </a:graphicData>
            </a:graphic>
          </wp:inline>
        </w:drawing>
      </w:r>
      <w:bookmarkEnd w:id="133"/>
    </w:p>
    <w:p w14:paraId="6038CF91" w14:textId="35FA8217" w:rsidR="00D71619" w:rsidRDefault="00534C6D" w:rsidP="00534C6D">
      <w:pPr>
        <w:pStyle w:val="Beschriftung"/>
      </w:pPr>
      <w:bookmarkStart w:id="134" w:name="_Ref61533561"/>
      <w:bookmarkStart w:id="135" w:name="_Toc68186692"/>
      <w:r>
        <w:t xml:space="preserve">Abbildung </w:t>
      </w:r>
      <w:fldSimple w:instr=" SEQ Abbildung \* ARABIC ">
        <w:r w:rsidR="00187300">
          <w:rPr>
            <w:noProof/>
          </w:rPr>
          <w:t>24</w:t>
        </w:r>
      </w:fldSimple>
      <w:r>
        <w:t xml:space="preserve"> </w:t>
      </w:r>
      <w:r w:rsidRPr="008C52C8">
        <w:t>Stabilitätsgrenze des Regelkreises</w:t>
      </w:r>
      <w:bookmarkEnd w:id="134"/>
      <w:bookmarkEnd w:id="135"/>
    </w:p>
    <w:p w14:paraId="5E5A5993" w14:textId="66CE6E0D" w:rsidR="00B125B5" w:rsidRDefault="00B125B5" w:rsidP="00B125B5">
      <w:r>
        <w:t xml:space="preserve">Die in </w:t>
      </w:r>
      <w:r w:rsidR="00534C6D">
        <w:fldChar w:fldCharType="begin"/>
      </w:r>
      <w:r w:rsidR="00534C6D">
        <w:instrText xml:space="preserve"> REF _Ref61533561 \h </w:instrText>
      </w:r>
      <w:r w:rsidR="00534C6D">
        <w:fldChar w:fldCharType="separate"/>
      </w:r>
      <w:r w:rsidR="00187300">
        <w:t xml:space="preserve">Abbildung </w:t>
      </w:r>
      <w:r w:rsidR="00187300">
        <w:rPr>
          <w:noProof/>
        </w:rPr>
        <w:t>24</w:t>
      </w:r>
      <w:r w:rsidR="00187300">
        <w:t xml:space="preserve"> </w:t>
      </w:r>
      <w:r w:rsidR="00187300" w:rsidRPr="008C52C8">
        <w:t>Stabilitätsgrenze des Regelkreises</w:t>
      </w:r>
      <w:r w:rsidR="00534C6D">
        <w:fldChar w:fldCharType="end"/>
      </w:r>
      <w:r w:rsidR="00EA069A">
        <w:t>,</w:t>
      </w:r>
      <w:r>
        <w:fldChar w:fldCharType="begin"/>
      </w:r>
      <w:r>
        <w:instrText xml:space="preserve"> REF _Ref60671080 \h </w:instrText>
      </w:r>
      <w:r>
        <w:fldChar w:fldCharType="end"/>
      </w:r>
      <w:r>
        <w:t xml:space="preserve"> zu sehende Schwingung des Systems erfolgte bei einem Faktor </w:t>
      </w:r>
      <w:proofErr w:type="spellStart"/>
      <w:r>
        <w:t>k</w:t>
      </w:r>
      <w:r>
        <w:rPr>
          <w:vertAlign w:val="subscript"/>
        </w:rPr>
        <w:t>krit</w:t>
      </w:r>
      <w:proofErr w:type="spellEnd"/>
      <w:r>
        <w:t xml:space="preserve"> </w:t>
      </w:r>
      <w:r w:rsidR="00B12BC6">
        <w:t>von</w:t>
      </w:r>
      <w:r>
        <w:t xml:space="preserve"> 0</w:t>
      </w:r>
      <w:r w:rsidR="002C0E1F">
        <w:t>,</w:t>
      </w:r>
      <w:r>
        <w:t>2</w:t>
      </w:r>
      <w:r w:rsidR="00F140FF">
        <w:t>75</w:t>
      </w:r>
      <w:r>
        <w:t xml:space="preserve">, die </w:t>
      </w:r>
      <w:r w:rsidR="00F140FF">
        <w:t>gemessene</w:t>
      </w:r>
      <w:r>
        <w:t xml:space="preserve"> Periodendauer </w:t>
      </w:r>
      <w:proofErr w:type="spellStart"/>
      <w:r>
        <w:t>T</w:t>
      </w:r>
      <w:r>
        <w:rPr>
          <w:vertAlign w:val="subscript"/>
        </w:rPr>
        <w:t>krit</w:t>
      </w:r>
      <w:proofErr w:type="spellEnd"/>
      <w:r>
        <w:t xml:space="preserve"> </w:t>
      </w:r>
      <w:r w:rsidR="00F3195A">
        <w:t>beträgt</w:t>
      </w:r>
      <w:r>
        <w:t xml:space="preserve"> 0,5 Sekunden. Dieser Zustand wurde durch sukzessive Annäherung des Proportionalitätsfaktors erreicht. </w:t>
      </w:r>
    </w:p>
    <w:p w14:paraId="132E61EA" w14:textId="77777777" w:rsidR="00B125B5" w:rsidRDefault="00B125B5" w:rsidP="00B125B5">
      <w:pPr>
        <w:keepNext/>
      </w:pPr>
      <w:r>
        <w:rPr>
          <w:noProof/>
        </w:rPr>
        <w:lastRenderedPageBreak/>
        <w:drawing>
          <wp:inline distT="0" distB="0" distL="0" distR="0" wp14:anchorId="4843FA97" wp14:editId="72F15E99">
            <wp:extent cx="5153025" cy="2333625"/>
            <wp:effectExtent l="0" t="0" r="9525" b="952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3025" cy="2333625"/>
                    </a:xfrm>
                    <a:prstGeom prst="rect">
                      <a:avLst/>
                    </a:prstGeom>
                  </pic:spPr>
                </pic:pic>
              </a:graphicData>
            </a:graphic>
          </wp:inline>
        </w:drawing>
      </w:r>
    </w:p>
    <w:p w14:paraId="53D35A9F" w14:textId="30B56317" w:rsidR="00B125B5" w:rsidRDefault="00B125B5" w:rsidP="00B125B5">
      <w:pPr>
        <w:pStyle w:val="Beschriftung"/>
      </w:pPr>
      <w:bookmarkStart w:id="136" w:name="_Ref60671578"/>
      <w:bookmarkStart w:id="137" w:name="_Toc68186693"/>
      <w:r>
        <w:t xml:space="preserve">Abbildung </w:t>
      </w:r>
      <w:fldSimple w:instr=" SEQ Abbildung \* ARABIC ">
        <w:r w:rsidR="00187300">
          <w:rPr>
            <w:noProof/>
          </w:rPr>
          <w:t>25</w:t>
        </w:r>
      </w:fldSimple>
      <w:bookmarkEnd w:id="136"/>
      <w:r>
        <w:t xml:space="preserve"> Erschließung der Proportionalitätskonstanten des PID-Reglers</w:t>
      </w:r>
      <w:r w:rsidR="00BA7C1A">
        <w:t xml:space="preserve"> [</w:t>
      </w:r>
      <w:r w:rsidR="000770B0">
        <w:t>1</w:t>
      </w:r>
      <w:r w:rsidR="00BA7C1A">
        <w:t>]</w:t>
      </w:r>
      <w:bookmarkEnd w:id="137"/>
    </w:p>
    <w:p w14:paraId="58D8B96A" w14:textId="67F20C1B" w:rsidR="00B125B5" w:rsidRDefault="00B125B5" w:rsidP="00B125B5">
      <w:r>
        <w:t xml:space="preserve">Unter Benutzung der Einstellregeln </w:t>
      </w:r>
      <w:r w:rsidR="00C833C3">
        <w:t xml:space="preserve">nach </w:t>
      </w:r>
      <w:proofErr w:type="spellStart"/>
      <w:r w:rsidR="00C833C3">
        <w:t>Zielger</w:t>
      </w:r>
      <w:proofErr w:type="spellEnd"/>
      <w:r w:rsidR="00C833C3">
        <w:t xml:space="preserve">-Nicholas, </w:t>
      </w:r>
      <w:r>
        <w:t xml:space="preserve">aus </w:t>
      </w:r>
      <w:r>
        <w:fldChar w:fldCharType="begin"/>
      </w:r>
      <w:r>
        <w:instrText xml:space="preserve"> REF _Ref60671578 \h </w:instrText>
      </w:r>
      <w:r>
        <w:fldChar w:fldCharType="separate"/>
      </w:r>
      <w:r w:rsidR="00187300">
        <w:t xml:space="preserve">Abbildung </w:t>
      </w:r>
      <w:r w:rsidR="00187300">
        <w:rPr>
          <w:noProof/>
        </w:rPr>
        <w:t>25</w:t>
      </w:r>
      <w:r>
        <w:fldChar w:fldCharType="end"/>
      </w:r>
      <w:r>
        <w:t>, können die entsprechenden Parameter hergeleitet werden.</w:t>
      </w:r>
    </w:p>
    <w:p w14:paraId="0EDB1398" w14:textId="167216BD" w:rsidR="00B125B5" w:rsidRDefault="00C833C3" w:rsidP="00B125B5">
      <w:r>
        <w:t>Parameter des PID-Reglers laut Ziegler-Nichols:</w:t>
      </w:r>
    </w:p>
    <w:p w14:paraId="2704B1FD" w14:textId="0D078E36" w:rsidR="00C833C3" w:rsidRPr="00C833C3" w:rsidRDefault="00E729F5" w:rsidP="00C833C3">
      <w:pPr>
        <w:pStyle w:val="Listenabsatz"/>
        <w:numPr>
          <w:ilvl w:val="0"/>
          <w:numId w:val="17"/>
        </w:numPr>
        <w:rPr>
          <w:rFonts w:eastAsiaTheme="minorEastAsia"/>
          <w:iCs/>
        </w:rPr>
      </w:pPr>
      <m:oMath>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P</m:t>
            </m:r>
          </m:sub>
        </m:sSub>
        <m:r>
          <m:rPr>
            <m:sty m:val="p"/>
          </m:rPr>
          <w:rPr>
            <w:rFonts w:ascii="Cambria Math" w:hAnsi="Cambria Math"/>
          </w:rPr>
          <m:t>=0,6*</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krit</m:t>
            </m:r>
          </m:sub>
        </m:sSub>
        <m:r>
          <m:rPr>
            <m:sty m:val="p"/>
          </m:rPr>
          <w:rPr>
            <w:rFonts w:ascii="Cambria Math" w:hAnsi="Cambria Math"/>
          </w:rPr>
          <m:t>=0,165</m:t>
        </m:r>
      </m:oMath>
    </w:p>
    <w:p w14:paraId="7234E9C2" w14:textId="4789ACF0" w:rsidR="00C833C3" w:rsidRPr="00C833C3" w:rsidRDefault="00E729F5" w:rsidP="00C833C3">
      <w:pPr>
        <w:pStyle w:val="Listenabsatz"/>
        <w:numPr>
          <w:ilvl w:val="0"/>
          <w:numId w:val="17"/>
        </w:numPr>
        <w:rPr>
          <w:rFonts w:eastAsiaTheme="minorEastAsia"/>
          <w:iCs/>
        </w:rPr>
      </w:pP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P</m:t>
                </m:r>
              </m:sub>
            </m:sSub>
          </m:num>
          <m:den>
            <m:r>
              <m:rPr>
                <m:sty m:val="p"/>
              </m:rPr>
              <w:rPr>
                <w:rFonts w:ascii="Cambria Math" w:eastAsiaTheme="minorEastAsia" w:hAnsi="Cambria Math"/>
              </w:rPr>
              <m:t>0,5*</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krit</m:t>
                </m:r>
              </m:sub>
            </m:sSub>
          </m:den>
        </m:f>
        <m:r>
          <w:rPr>
            <w:rFonts w:ascii="Cambria Math" w:eastAsiaTheme="minorEastAsia" w:hAnsi="Cambria Math"/>
          </w:rPr>
          <m:t>=0,66</m:t>
        </m:r>
      </m:oMath>
    </w:p>
    <w:p w14:paraId="45C0F072" w14:textId="346E1620" w:rsidR="00F140FF" w:rsidRPr="00BC0D3D" w:rsidRDefault="00E729F5" w:rsidP="00F140FF">
      <w:pPr>
        <w:pStyle w:val="Listenabsatz"/>
        <w:numPr>
          <w:ilvl w:val="0"/>
          <w:numId w:val="17"/>
        </w:numP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krit</m:t>
            </m:r>
          </m:sub>
        </m:sSub>
        <m:r>
          <w:rPr>
            <w:rFonts w:ascii="Cambria Math" w:eastAsiaTheme="minorEastAsia" w:hAnsi="Cambria Math"/>
          </w:rPr>
          <m:t>*0,12=0,0099</m:t>
        </m:r>
      </m:oMath>
    </w:p>
    <w:p w14:paraId="6B6B52E3" w14:textId="1DCC9B08" w:rsidR="00B125B5" w:rsidRPr="00F140FF" w:rsidRDefault="00F140FF" w:rsidP="00B125B5">
      <w:pPr>
        <w:rPr>
          <w:rFonts w:eastAsiaTheme="minorEastAsia"/>
          <w:iCs/>
        </w:rPr>
      </w:pPr>
      <w:r>
        <w:rPr>
          <w:rFonts w:eastAsiaTheme="minorEastAsia"/>
          <w:iCs/>
        </w:rPr>
        <w:t>Einsetzen der berechneten Parameter in den PID-Regler ergab:</w:t>
      </w:r>
    </w:p>
    <w:p w14:paraId="77559E78" w14:textId="77777777" w:rsidR="00F140FF" w:rsidRDefault="00F140FF" w:rsidP="00F140FF">
      <w:pPr>
        <w:keepNext/>
      </w:pPr>
      <w:r>
        <w:rPr>
          <w:noProof/>
        </w:rPr>
        <w:drawing>
          <wp:inline distT="0" distB="0" distL="0" distR="0" wp14:anchorId="6DF8FB68" wp14:editId="1A1FA92B">
            <wp:extent cx="5760720" cy="2901315"/>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901315"/>
                    </a:xfrm>
                    <a:prstGeom prst="rect">
                      <a:avLst/>
                    </a:prstGeom>
                  </pic:spPr>
                </pic:pic>
              </a:graphicData>
            </a:graphic>
          </wp:inline>
        </w:drawing>
      </w:r>
    </w:p>
    <w:p w14:paraId="2D381904" w14:textId="13FB8DDB" w:rsidR="00B84354" w:rsidRDefault="00F140FF" w:rsidP="00F140FF">
      <w:pPr>
        <w:pStyle w:val="Beschriftung"/>
      </w:pPr>
      <w:bookmarkStart w:id="138" w:name="_Toc68186694"/>
      <w:r>
        <w:t xml:space="preserve">Abbildung </w:t>
      </w:r>
      <w:fldSimple w:instr=" SEQ Abbildung \* ARABIC ">
        <w:r w:rsidR="00187300">
          <w:rPr>
            <w:noProof/>
          </w:rPr>
          <w:t>26</w:t>
        </w:r>
      </w:fldSimple>
      <w:r>
        <w:t xml:space="preserve"> Sprungantwort der Regelstruktur Z-N-Regler</w:t>
      </w:r>
      <w:bookmarkEnd w:id="138"/>
    </w:p>
    <w:p w14:paraId="10E20DD6" w14:textId="434FC55C" w:rsidR="000A38C9" w:rsidRPr="00B125B5" w:rsidRDefault="00AD55FB" w:rsidP="00B125B5">
      <w:r>
        <w:t xml:space="preserve">Aufgrund des starken Überschwingens müssten die Regelparameter nachjustiert werden, um die gestellten Anforderungen erfüllen zu können. Da dieser Vorgang sehr zeitintensiv </w:t>
      </w:r>
      <w:r w:rsidR="009C031D">
        <w:t>sein kann</w:t>
      </w:r>
      <w:r>
        <w:t xml:space="preserve"> wurde entschieden eine weitere Methode zur Herleitung der Regelparameter durchzuführen, in der Hoffnung, dass durch diese ein besseres Ergebnis erreicht werden könnte.</w:t>
      </w:r>
    </w:p>
    <w:p w14:paraId="6552DC15" w14:textId="03A51CC5" w:rsidR="00D71619" w:rsidRDefault="00D71619" w:rsidP="00D71619">
      <w:pPr>
        <w:pStyle w:val="berschrift5"/>
      </w:pPr>
      <w:bookmarkStart w:id="139" w:name="_Ref64804836"/>
      <w:bookmarkStart w:id="140" w:name="_Ref64804839"/>
      <w:bookmarkStart w:id="141" w:name="_Toc68186536"/>
      <w:r w:rsidRPr="00AD55FB">
        <w:lastRenderedPageBreak/>
        <w:t xml:space="preserve">Root </w:t>
      </w:r>
      <w:proofErr w:type="spellStart"/>
      <w:r w:rsidRPr="00AD55FB">
        <w:t>Locus</w:t>
      </w:r>
      <w:proofErr w:type="spellEnd"/>
      <w:r w:rsidRPr="00AD55FB">
        <w:t xml:space="preserve"> Methode</w:t>
      </w:r>
      <w:bookmarkEnd w:id="139"/>
      <w:bookmarkEnd w:id="140"/>
      <w:bookmarkEnd w:id="141"/>
    </w:p>
    <w:p w14:paraId="7F6E6942" w14:textId="374E59BE" w:rsidR="00006170" w:rsidRDefault="00006170" w:rsidP="00006170">
      <w:r>
        <w:t xml:space="preserve">Jede Übertragungsfunktion eines Systems, kann nach ihren Null- und Polstellen aufgelöst werden. Hierfür wird für die Nullstellen, das Zählerpolynom gleich null gesetzt und nach den entsprechenden Werten für die Laplace Variable </w:t>
      </w:r>
      <w:r w:rsidRPr="00006170">
        <w:rPr>
          <w:i/>
          <w:iCs/>
        </w:rPr>
        <w:t>s</w:t>
      </w:r>
      <w:r>
        <w:rPr>
          <w:i/>
          <w:iCs/>
        </w:rPr>
        <w:t xml:space="preserve"> </w:t>
      </w:r>
      <w:r>
        <w:t xml:space="preserve">aufgelöst. Für die </w:t>
      </w:r>
      <w:proofErr w:type="spellStart"/>
      <w:r>
        <w:t>Pollstellen</w:t>
      </w:r>
      <w:proofErr w:type="spellEnd"/>
      <w:r>
        <w:t xml:space="preserve"> wird das </w:t>
      </w:r>
      <w:proofErr w:type="spellStart"/>
      <w:r>
        <w:t>Nennerpolynom</w:t>
      </w:r>
      <w:proofErr w:type="spellEnd"/>
      <w:r>
        <w:t xml:space="preserve"> verwendet, der weitere Verlauf bleibt gleich. Die resultierenden nummerischen Werte der Laplace Variable stellen die Null- und Polstellen dar und können visualisiert in der </w:t>
      </w:r>
      <w:r w:rsidR="001F5EE3">
        <w:t>Gauß’schen</w:t>
      </w:r>
      <w:r>
        <w:t xml:space="preserve"> Zahlenebene dargestellt werden. </w:t>
      </w:r>
      <w:r w:rsidR="00BA7C1A">
        <w:t>[</w:t>
      </w:r>
      <w:r w:rsidR="000770B0">
        <w:t>10</w:t>
      </w:r>
      <w:r w:rsidR="00BA7C1A">
        <w:t>]</w:t>
      </w:r>
      <w:r w:rsidR="00ED3943">
        <w:t>[</w:t>
      </w:r>
      <w:r w:rsidR="000770B0">
        <w:t>11</w:t>
      </w:r>
      <w:r w:rsidR="00ED3943">
        <w:t>][</w:t>
      </w:r>
      <w:r w:rsidR="000770B0">
        <w:t>12</w:t>
      </w:r>
      <w:r w:rsidR="00ED3943">
        <w:t>]</w:t>
      </w:r>
    </w:p>
    <w:p w14:paraId="068D99E3" w14:textId="342704D1" w:rsidR="00CD3D89" w:rsidRDefault="00006170" w:rsidP="00006170">
      <w:r>
        <w:t>Wird nun anstatt einer Übertragungsfunktion, bei welcher sämtliche Koeffizienten der Polynome nummerisch bekannt sind, eine betrachtet, bei welcher diese durch Variablen gegeben sind</w:t>
      </w:r>
      <w:r w:rsidR="00CD3D89">
        <w:t>, so ist auch die Position der Null- und Polstellen variabel. Dies ergibt je nach Anzahl der Variablen</w:t>
      </w:r>
      <w:r w:rsidR="00FA14EF">
        <w:t xml:space="preserve"> und Potenz des </w:t>
      </w:r>
      <w:proofErr w:type="spellStart"/>
      <w:r w:rsidR="00FA14EF">
        <w:t>Polynomes</w:t>
      </w:r>
      <w:proofErr w:type="spellEnd"/>
      <w:r w:rsidR="00FA14EF">
        <w:t>,</w:t>
      </w:r>
      <w:r w:rsidR="00CD3D89">
        <w:t xml:space="preserve"> einen oder mehrere Verläufe der Null- und Polstellen in der </w:t>
      </w:r>
      <w:r w:rsidR="001F5EE3">
        <w:t>Gauß’schen</w:t>
      </w:r>
      <w:r w:rsidR="00CD3D89">
        <w:t xml:space="preserve"> Zahlenebene. Dieser Verlauf kann hergeleitet werden, indem für die Variablen, sukzessiv nummerische Werte angenommen werden, die Polynome wie </w:t>
      </w:r>
      <w:r w:rsidR="00EF345D">
        <w:t>beschrieben</w:t>
      </w:r>
      <w:r w:rsidR="00CD3D89">
        <w:t xml:space="preserve"> aufgelöst werden und die resultierenden Null- und Polstellen eingezeichnet werden. Da dieser Vorgang bei mehreren Variablen einen großen zeitlichen Aufwand voraussetzen würde, können Programme wie </w:t>
      </w:r>
      <w:proofErr w:type="spellStart"/>
      <w:r w:rsidR="00CD3D89">
        <w:t>Matlab</w:t>
      </w:r>
      <w:proofErr w:type="spellEnd"/>
      <w:r w:rsidR="00CD3D89">
        <w:t xml:space="preserve"> genutzt werden, um dies zu vereinfachen. </w:t>
      </w:r>
      <w:r w:rsidR="000770B0">
        <w:t>[10][11][12]</w:t>
      </w:r>
    </w:p>
    <w:p w14:paraId="5861DFD4" w14:textId="431A374D" w:rsidR="00FA14EF" w:rsidRPr="00ED3943" w:rsidRDefault="00CD3D89" w:rsidP="00006170">
      <w:r>
        <w:t xml:space="preserve">Da das Verhalten eines Systems, durch die Positionen seiner Null- und Polstellen definiert ist, kann durch Verschiebung dieser, ein verändertes und gewünschtes Verhalten herbeigeführt werden. Dieser Effekt wird bei der </w:t>
      </w:r>
      <w:proofErr w:type="spellStart"/>
      <w:r>
        <w:t>Reglerentwicklung</w:t>
      </w:r>
      <w:proofErr w:type="spellEnd"/>
      <w:r>
        <w:t xml:space="preserve"> mittels Root </w:t>
      </w:r>
      <w:proofErr w:type="spellStart"/>
      <w:r>
        <w:t>Locus</w:t>
      </w:r>
      <w:proofErr w:type="spellEnd"/>
      <w:r>
        <w:t xml:space="preserve"> genutzt, da die </w:t>
      </w:r>
      <w:r>
        <w:rPr>
          <w:rFonts w:eastAsiaTheme="minorEastAsia"/>
        </w:rPr>
        <w:t>Proportionalitätsfaktoren des PID-Reglers</w:t>
      </w:r>
      <w:r w:rsidR="00FA14EF">
        <w:rPr>
          <w:rFonts w:eastAsiaTheme="minorEastAsia"/>
        </w:rPr>
        <w:t>, frei einstellbar sind.</w:t>
      </w:r>
      <w:r w:rsidR="00ED3943">
        <w:t xml:space="preserve"> </w:t>
      </w:r>
      <w:r w:rsidR="000770B0">
        <w:t>[10][11][12]</w:t>
      </w:r>
    </w:p>
    <w:p w14:paraId="10112CE1" w14:textId="2CEF0F0D" w:rsidR="008A5915" w:rsidRPr="00534C6D" w:rsidRDefault="00FA14EF" w:rsidP="00AD55FB">
      <w:pPr>
        <w:rPr>
          <w:rFonts w:eastAsiaTheme="minorEastAsia"/>
        </w:rPr>
      </w:pPr>
      <w:r>
        <w:rPr>
          <w:rFonts w:eastAsiaTheme="minorEastAsia"/>
        </w:rPr>
        <w:t xml:space="preserve">Hierfür muss der Regelkreis jedoch, durch eine Gesamtübertragungsfunktion dargestellt werden, um nach den variablen Null- und Polstellen des Gesamtsystems auflösen zu können. </w:t>
      </w:r>
      <w:r w:rsidR="008A5915">
        <w:t>Die Herleitung dieser Funktion wird durch einfache Blockschaltalgebra ermöglicht:</w:t>
      </w:r>
    </w:p>
    <w:p w14:paraId="0B610BB7" w14:textId="77777777" w:rsidR="00FA6E64" w:rsidRDefault="00FA6E64" w:rsidP="00FA6E64">
      <w:pPr>
        <w:keepNext/>
      </w:pPr>
      <w:r>
        <w:rPr>
          <w:noProof/>
        </w:rPr>
        <w:drawing>
          <wp:inline distT="0" distB="0" distL="0" distR="0" wp14:anchorId="4968ACA1" wp14:editId="5B856BBD">
            <wp:extent cx="5637475" cy="2391204"/>
            <wp:effectExtent l="0" t="0" r="1905"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0628" cy="2396783"/>
                    </a:xfrm>
                    <a:prstGeom prst="rect">
                      <a:avLst/>
                    </a:prstGeom>
                  </pic:spPr>
                </pic:pic>
              </a:graphicData>
            </a:graphic>
          </wp:inline>
        </w:drawing>
      </w:r>
    </w:p>
    <w:p w14:paraId="53910751" w14:textId="7CE456F4" w:rsidR="003A6F8B" w:rsidRDefault="00FA6E64" w:rsidP="00FA6E64">
      <w:pPr>
        <w:pStyle w:val="Beschriftung"/>
      </w:pPr>
      <w:bookmarkStart w:id="142" w:name="_Toc68186695"/>
      <w:r>
        <w:t xml:space="preserve">Abbildung </w:t>
      </w:r>
      <w:fldSimple w:instr=" SEQ Abbildung \* ARABIC ">
        <w:r w:rsidR="00187300">
          <w:rPr>
            <w:noProof/>
          </w:rPr>
          <w:t>27</w:t>
        </w:r>
      </w:fldSimple>
      <w:r>
        <w:t xml:space="preserve"> Regelkreisdarstellungen</w:t>
      </w:r>
      <w:bookmarkEnd w:id="142"/>
    </w:p>
    <w:p w14:paraId="341817AE" w14:textId="77777777" w:rsidR="00FA6E64" w:rsidRDefault="00FA6E64" w:rsidP="00FA6E64">
      <w:pPr>
        <w:keepNext/>
      </w:pPr>
      <m:oMathPara>
        <m:oMath>
          <m:r>
            <w:rPr>
              <w:rFonts w:ascii="Cambria Math" w:hAnsi="Cambria Math"/>
            </w:rPr>
            <m:t>Gesamtübertragungsfunktion=</m:t>
          </m:r>
          <m:f>
            <m:fPr>
              <m:ctrlPr>
                <w:rPr>
                  <w:rFonts w:ascii="Cambria Math" w:hAnsi="Cambria Math"/>
                  <w:i/>
                </w:rPr>
              </m:ctrlPr>
            </m:fPr>
            <m:num>
              <m:r>
                <w:rPr>
                  <w:rFonts w:ascii="Cambria Math" w:hAnsi="Cambria Math"/>
                </w:rPr>
                <m:t>Istwert</m:t>
              </m:r>
              <m:d>
                <m:dPr>
                  <m:ctrlPr>
                    <w:rPr>
                      <w:rFonts w:ascii="Cambria Math" w:hAnsi="Cambria Math"/>
                      <w:i/>
                    </w:rPr>
                  </m:ctrlPr>
                </m:dPr>
                <m:e>
                  <m:r>
                    <w:rPr>
                      <w:rFonts w:ascii="Cambria Math" w:hAnsi="Cambria Math"/>
                    </w:rPr>
                    <m:t>s</m:t>
                  </m:r>
                </m:e>
              </m:d>
            </m:num>
            <m:den>
              <m:r>
                <w:rPr>
                  <w:rFonts w:ascii="Cambria Math" w:hAnsi="Cambria Math"/>
                </w:rPr>
                <m:t>Sollwert</m:t>
              </m:r>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s</m:t>
                  </m:r>
                </m:e>
              </m:d>
              <m:r>
                <w:rPr>
                  <w:rFonts w:ascii="Cambria Math" w:hAnsi="Cambria Math"/>
                </w:rPr>
                <m:t>*G(s)</m:t>
              </m:r>
            </m:num>
            <m:den>
              <m:r>
                <w:rPr>
                  <w:rFonts w:ascii="Cambria Math" w:hAnsi="Cambria Math"/>
                </w:rPr>
                <m:t>1+C</m:t>
              </m:r>
              <m:d>
                <m:dPr>
                  <m:ctrlPr>
                    <w:rPr>
                      <w:rFonts w:ascii="Cambria Math" w:hAnsi="Cambria Math"/>
                      <w:i/>
                    </w:rPr>
                  </m:ctrlPr>
                </m:dPr>
                <m:e>
                  <m:r>
                    <w:rPr>
                      <w:rFonts w:ascii="Cambria Math" w:hAnsi="Cambria Math"/>
                    </w:rPr>
                    <m:t>s</m:t>
                  </m:r>
                </m:e>
              </m:d>
              <m:r>
                <w:rPr>
                  <w:rFonts w:ascii="Cambria Math" w:hAnsi="Cambria Math"/>
                </w:rPr>
                <m:t>*G(s)</m:t>
              </m:r>
            </m:den>
          </m:f>
        </m:oMath>
      </m:oMathPara>
    </w:p>
    <w:p w14:paraId="5F3749FD" w14:textId="7A607325" w:rsidR="00FA6E64" w:rsidRPr="00FA6E64" w:rsidRDefault="00FA6E64" w:rsidP="00FA6E64">
      <w:pPr>
        <w:pStyle w:val="Beschriftung"/>
        <w:rPr>
          <w:rFonts w:eastAsiaTheme="minorEastAsia"/>
          <w:i w:val="0"/>
        </w:rPr>
      </w:pPr>
      <w:bookmarkStart w:id="143" w:name="_Ref60838103"/>
      <w:bookmarkStart w:id="144" w:name="_Toc68186791"/>
      <w:r>
        <w:t xml:space="preserve">Formel </w:t>
      </w:r>
      <w:fldSimple w:instr=" SEQ Formel \* ARABIC ">
        <w:r w:rsidR="00187300">
          <w:rPr>
            <w:noProof/>
          </w:rPr>
          <w:t>6</w:t>
        </w:r>
      </w:fldSimple>
      <w:r>
        <w:t>: mathematische Darstellung der Gesamtübertragungsfunktion</w:t>
      </w:r>
      <w:bookmarkEnd w:id="143"/>
      <w:bookmarkEnd w:id="144"/>
    </w:p>
    <w:p w14:paraId="351B5AC3" w14:textId="6A14DEB8" w:rsidR="00ED3943" w:rsidRPr="004A52EF" w:rsidRDefault="00FA6E64" w:rsidP="003A1D40">
      <w:pPr>
        <w:rPr>
          <w:rFonts w:eastAsiaTheme="minorEastAsia"/>
        </w:rPr>
      </w:pPr>
      <w:r>
        <w:rPr>
          <w:rFonts w:eastAsiaTheme="minorEastAsia"/>
        </w:rPr>
        <w:lastRenderedPageBreak/>
        <w:t xml:space="preserve">In </w:t>
      </w:r>
      <w:r>
        <w:rPr>
          <w:rFonts w:eastAsiaTheme="minorEastAsia"/>
        </w:rPr>
        <w:fldChar w:fldCharType="begin"/>
      </w:r>
      <w:r>
        <w:rPr>
          <w:rFonts w:eastAsiaTheme="minorEastAsia"/>
        </w:rPr>
        <w:instrText xml:space="preserve"> REF _Ref60838103 \h </w:instrText>
      </w:r>
      <w:r>
        <w:rPr>
          <w:rFonts w:eastAsiaTheme="minorEastAsia"/>
        </w:rPr>
      </w:r>
      <w:r>
        <w:rPr>
          <w:rFonts w:eastAsiaTheme="minorEastAsia"/>
        </w:rPr>
        <w:fldChar w:fldCharType="separate"/>
      </w:r>
      <w:r w:rsidR="00187300">
        <w:t xml:space="preserve">Formel </w:t>
      </w:r>
      <w:r w:rsidR="00187300">
        <w:rPr>
          <w:noProof/>
        </w:rPr>
        <w:t>6</w:t>
      </w:r>
      <w:r w:rsidR="00187300">
        <w:t>: mathematische Darstellung der Gesamtübertragungsfunktion</w:t>
      </w:r>
      <w:r>
        <w:rPr>
          <w:rFonts w:eastAsiaTheme="minorEastAsia"/>
        </w:rPr>
        <w:fldChar w:fldCharType="end"/>
      </w:r>
      <w:r>
        <w:rPr>
          <w:rFonts w:eastAsiaTheme="minorEastAsia"/>
        </w:rPr>
        <w:t>, ist zu erkennen, dass durch die Wahl des Reglers bzw. der Proportionalitätsfaktoren des PID-Reglers</w:t>
      </w:r>
      <w:r w:rsidR="00FA14EF">
        <w:rPr>
          <w:rFonts w:eastAsiaTheme="minorEastAsia"/>
        </w:rPr>
        <w:t>, ein direkter Einfluss auf Null- und Polstellen des Gesamtsystems ausgeübt wird.</w:t>
      </w:r>
      <w:r w:rsidR="009F3471">
        <w:rPr>
          <w:rFonts w:eastAsiaTheme="minorEastAsia"/>
        </w:rPr>
        <w:t xml:space="preserve"> </w:t>
      </w:r>
    </w:p>
    <w:p w14:paraId="702C1C66" w14:textId="7EF65A88" w:rsidR="00FA14EF" w:rsidRDefault="00FA14EF" w:rsidP="009A3E3A">
      <w:pPr>
        <w:pStyle w:val="berschrift6"/>
      </w:pPr>
      <w:bookmarkStart w:id="145" w:name="_Toc68186537"/>
      <w:r>
        <w:t>Herleitung des Reglers</w:t>
      </w:r>
      <w:bookmarkEnd w:id="145"/>
    </w:p>
    <w:p w14:paraId="4F5C7859" w14:textId="265FF0F2" w:rsidR="00FA6E64" w:rsidRDefault="003A1D40" w:rsidP="00AD55FB">
      <w:r>
        <w:t xml:space="preserve">Die notwendigen Übertragungsfunktionen, C(s) und G(s), sind durch die allgemeine Definition des Reglers bzw. Annäherungen der Regelstrecke, in </w:t>
      </w:r>
      <w:r>
        <w:fldChar w:fldCharType="begin"/>
      </w:r>
      <w:r>
        <w:instrText xml:space="preserve"> REF _Ref60573345 \h </w:instrText>
      </w:r>
      <w:r>
        <w:fldChar w:fldCharType="separate"/>
      </w:r>
      <w:r w:rsidR="00187300">
        <w:t xml:space="preserve">Abbildung </w:t>
      </w:r>
      <w:r w:rsidR="00187300">
        <w:rPr>
          <w:noProof/>
        </w:rPr>
        <w:t>21</w:t>
      </w:r>
      <w:r w:rsidR="00187300">
        <w:t xml:space="preserve"> Übertragungsfunktion des PID Reglers</w:t>
      </w:r>
      <w:r>
        <w:fldChar w:fldCharType="end"/>
      </w:r>
      <w:r>
        <w:t xml:space="preserve"> und in </w:t>
      </w:r>
      <w:r>
        <w:fldChar w:fldCharType="begin"/>
      </w:r>
      <w:r>
        <w:instrText xml:space="preserve"> REF _Ref61278072 \h </w:instrText>
      </w:r>
      <w:r>
        <w:fldChar w:fldCharType="separate"/>
      </w:r>
      <w:r w:rsidR="00187300">
        <w:t xml:space="preserve">Formel </w:t>
      </w:r>
      <w:r w:rsidR="00187300">
        <w:rPr>
          <w:noProof/>
        </w:rPr>
        <w:t>5</w:t>
      </w:r>
      <w:r w:rsidR="00187300">
        <w:t>: Übertragungsfunktion der Getriebemotors für die Positionsdarstellung</w:t>
      </w:r>
      <w:r>
        <w:fldChar w:fldCharType="end"/>
      </w:r>
      <w:r>
        <w:t xml:space="preserve"> gegeben. </w:t>
      </w:r>
    </w:p>
    <w:p w14:paraId="1CBD3B98" w14:textId="1DB84286" w:rsidR="001B1924" w:rsidRDefault="001B1924" w:rsidP="00AD55FB">
      <w:r>
        <w:t xml:space="preserve">Um die entsprechenden Parameter des Reglers herleiten zu können, wurde die Regelstrecke zunächst mit der </w:t>
      </w:r>
      <w:proofErr w:type="spellStart"/>
      <w:r>
        <w:t>Matlab</w:t>
      </w:r>
      <w:proofErr w:type="spellEnd"/>
      <w:r>
        <w:t xml:space="preserve"> Toolbox Control Designer geöffnet und in der Gaußschen Zahlenebene betrachtet. </w:t>
      </w:r>
      <w:r w:rsidR="00ED3943">
        <w:t>[</w:t>
      </w:r>
      <w:r w:rsidR="000770B0">
        <w:t>11</w:t>
      </w:r>
      <w:r w:rsidR="00ED3943">
        <w:t>]</w:t>
      </w:r>
    </w:p>
    <w:p w14:paraId="40FE990F" w14:textId="77777777" w:rsidR="001B1924" w:rsidRDefault="001B1924" w:rsidP="001B1924">
      <w:pPr>
        <w:keepNext/>
      </w:pPr>
      <w:r>
        <w:rPr>
          <w:noProof/>
        </w:rPr>
        <w:drawing>
          <wp:inline distT="0" distB="0" distL="0" distR="0" wp14:anchorId="61B4CF84" wp14:editId="2049DAAD">
            <wp:extent cx="5580317" cy="3450566"/>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09"/>
                    <a:stretch/>
                  </pic:blipFill>
                  <pic:spPr bwMode="auto">
                    <a:xfrm>
                      <a:off x="0" y="0"/>
                      <a:ext cx="5586037" cy="3454103"/>
                    </a:xfrm>
                    <a:prstGeom prst="rect">
                      <a:avLst/>
                    </a:prstGeom>
                    <a:ln>
                      <a:noFill/>
                    </a:ln>
                    <a:extLst>
                      <a:ext uri="{53640926-AAD7-44D8-BBD7-CCE9431645EC}">
                        <a14:shadowObscured xmlns:a14="http://schemas.microsoft.com/office/drawing/2010/main"/>
                      </a:ext>
                    </a:extLst>
                  </pic:spPr>
                </pic:pic>
              </a:graphicData>
            </a:graphic>
          </wp:inline>
        </w:drawing>
      </w:r>
    </w:p>
    <w:p w14:paraId="02429F15" w14:textId="42AFB8F6" w:rsidR="001B1924" w:rsidRDefault="001B1924" w:rsidP="001B1924">
      <w:pPr>
        <w:pStyle w:val="Beschriftung"/>
      </w:pPr>
      <w:bookmarkStart w:id="146" w:name="_Ref63506740"/>
      <w:bookmarkStart w:id="147" w:name="_Toc68186696"/>
      <w:r>
        <w:t xml:space="preserve">Abbildung </w:t>
      </w:r>
      <w:fldSimple w:instr=" SEQ Abbildung \* ARABIC ">
        <w:r w:rsidR="00187300">
          <w:rPr>
            <w:noProof/>
          </w:rPr>
          <w:t>28</w:t>
        </w:r>
      </w:fldSimple>
      <w:r>
        <w:t xml:space="preserve"> Betrachtung von </w:t>
      </w:r>
      <w:proofErr w:type="spellStart"/>
      <w:r>
        <w:t>G</w:t>
      </w:r>
      <w:r>
        <w:rPr>
          <w:vertAlign w:val="subscript"/>
        </w:rPr>
        <w:t>Position</w:t>
      </w:r>
      <w:proofErr w:type="spellEnd"/>
      <w:r>
        <w:t>(s) in der Gaußschen Zahlenebene</w:t>
      </w:r>
      <w:bookmarkEnd w:id="146"/>
      <w:bookmarkEnd w:id="147"/>
    </w:p>
    <w:p w14:paraId="4C0AC9DF" w14:textId="58B82FC8" w:rsidR="004A52EF" w:rsidRDefault="004A52EF" w:rsidP="004A52EF">
      <w:r>
        <w:t xml:space="preserve">Beim Start der Software wird für den Regler standardmäßig ein einfaches Proportionalitätsglied ausgewählt, die in </w:t>
      </w:r>
      <w:r>
        <w:fldChar w:fldCharType="begin"/>
      </w:r>
      <w:r>
        <w:instrText xml:space="preserve"> REF _Ref63506740 \h </w:instrText>
      </w:r>
      <w:r>
        <w:fldChar w:fldCharType="separate"/>
      </w:r>
      <w:r w:rsidR="00187300">
        <w:t xml:space="preserve">Abbildung </w:t>
      </w:r>
      <w:r w:rsidR="00187300">
        <w:rPr>
          <w:noProof/>
        </w:rPr>
        <w:t>28</w:t>
      </w:r>
      <w:r w:rsidR="00187300">
        <w:t xml:space="preserve"> Betrachtung von </w:t>
      </w:r>
      <w:proofErr w:type="spellStart"/>
      <w:r w:rsidR="00187300">
        <w:t>G</w:t>
      </w:r>
      <w:r w:rsidR="00187300">
        <w:rPr>
          <w:vertAlign w:val="subscript"/>
        </w:rPr>
        <w:t>Position</w:t>
      </w:r>
      <w:proofErr w:type="spellEnd"/>
      <w:r w:rsidR="00187300">
        <w:t>(s) in der Gaußschen Zahlenebene</w:t>
      </w:r>
      <w:r>
        <w:fldChar w:fldCharType="end"/>
      </w:r>
      <w:r>
        <w:t xml:space="preserve"> zu sehenden Verläufe stellen die möglichen Positionen der Polstellen des Gesamtsystems dar, welche je nach gewähltem Proportionalitätsfaktor für diesen Regler vom System eingenommen werden könnten. </w:t>
      </w:r>
    </w:p>
    <w:p w14:paraId="5C4240CB" w14:textId="48F6CB70" w:rsidR="004A52EF" w:rsidRDefault="004A52EF" w:rsidP="004A52EF">
      <w:r>
        <w:t xml:space="preserve">Als Kontrolle können hier die Dominaten Pole, jene Polstellen deren Realanteile nahe bei </w:t>
      </w:r>
      <w:r w:rsidR="00C11956">
        <w:t>null</w:t>
      </w:r>
      <w:r>
        <w:t xml:space="preserve"> liegen, </w:t>
      </w:r>
      <w:r w:rsidR="00C11956">
        <w:t xml:space="preserve">in Richtung der Stabilitätsgrenze verschoben werden, um den resultierenden Faktor des Reglers mit jenem </w:t>
      </w:r>
      <w:proofErr w:type="spellStart"/>
      <w:r w:rsidR="00C11956">
        <w:t>k</w:t>
      </w:r>
      <w:r w:rsidR="00C11956">
        <w:rPr>
          <w:vertAlign w:val="subscript"/>
        </w:rPr>
        <w:t>krit</w:t>
      </w:r>
      <w:proofErr w:type="spellEnd"/>
      <w:r w:rsidR="00C11956">
        <w:t xml:space="preserve"> Wert zu vergleichen, welcher bei der Benutzung der Ziegler-Nichols-Methode gesucht war. An der Stabilitätsgrenze befindet sich das System in der kontinuierlichen Zeitebene, wenn mindestens eine Polstelle einen Realanteile gleich null aufweist. </w:t>
      </w:r>
    </w:p>
    <w:p w14:paraId="3EE7564A" w14:textId="4BE61D1D" w:rsidR="00C11956" w:rsidRDefault="00C11956" w:rsidP="004A52EF"/>
    <w:p w14:paraId="56250A35" w14:textId="77777777" w:rsidR="00C11956" w:rsidRDefault="00C11956" w:rsidP="00C11956">
      <w:pPr>
        <w:keepNext/>
      </w:pPr>
      <w:r>
        <w:rPr>
          <w:noProof/>
        </w:rPr>
        <w:lastRenderedPageBreak/>
        <w:drawing>
          <wp:inline distT="0" distB="0" distL="0" distR="0" wp14:anchorId="03B3FBAF" wp14:editId="3B5659B3">
            <wp:extent cx="5760720" cy="351095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897"/>
                    <a:stretch/>
                  </pic:blipFill>
                  <pic:spPr bwMode="auto">
                    <a:xfrm>
                      <a:off x="0" y="0"/>
                      <a:ext cx="5760720" cy="3510951"/>
                    </a:xfrm>
                    <a:prstGeom prst="rect">
                      <a:avLst/>
                    </a:prstGeom>
                    <a:ln>
                      <a:noFill/>
                    </a:ln>
                    <a:extLst>
                      <a:ext uri="{53640926-AAD7-44D8-BBD7-CCE9431645EC}">
                        <a14:shadowObscured xmlns:a14="http://schemas.microsoft.com/office/drawing/2010/main"/>
                      </a:ext>
                    </a:extLst>
                  </pic:spPr>
                </pic:pic>
              </a:graphicData>
            </a:graphic>
          </wp:inline>
        </w:drawing>
      </w:r>
    </w:p>
    <w:p w14:paraId="55F7BF45" w14:textId="76CE9AE0" w:rsidR="00C11956" w:rsidRDefault="00C11956" w:rsidP="00C11956">
      <w:pPr>
        <w:pStyle w:val="Beschriftung"/>
      </w:pPr>
      <w:bookmarkStart w:id="148" w:name="_Toc68186697"/>
      <w:r>
        <w:t xml:space="preserve">Abbildung </w:t>
      </w:r>
      <w:fldSimple w:instr=" SEQ Abbildung \* ARABIC ">
        <w:r w:rsidR="00187300">
          <w:rPr>
            <w:noProof/>
          </w:rPr>
          <w:t>29</w:t>
        </w:r>
      </w:fldSimple>
      <w:r>
        <w:t xml:space="preserve"> Verhalten des Systems an der Stabilitätsgrenze</w:t>
      </w:r>
      <w:bookmarkEnd w:id="148"/>
    </w:p>
    <w:p w14:paraId="67B6A716" w14:textId="7C4179F2" w:rsidR="00C11956" w:rsidRPr="00C11956" w:rsidRDefault="00C11956" w:rsidP="00C11956">
      <w:r>
        <w:t xml:space="preserve">Wie erwartet fing das System an der Stabilitätsgrenze an mit konstanter Amplitude und Frequenz zu schwingen, der sich hier ergebende Proportionalitätsfaktor war mit 0.275, gleich jenem welcher durch sukzessive Annäherung in </w:t>
      </w:r>
      <w:r>
        <w:fldChar w:fldCharType="begin"/>
      </w:r>
      <w:r>
        <w:instrText xml:space="preserve"> REF _Ref63508016 \r \h </w:instrText>
      </w:r>
      <w:r>
        <w:fldChar w:fldCharType="separate"/>
      </w:r>
      <w:r w:rsidR="00187300">
        <w:t>2.3.2.3.1</w:t>
      </w:r>
      <w:r>
        <w:fldChar w:fldCharType="end"/>
      </w:r>
      <w:r>
        <w:t xml:space="preserve"> </w:t>
      </w:r>
      <w:r>
        <w:fldChar w:fldCharType="begin"/>
      </w:r>
      <w:r>
        <w:instrText xml:space="preserve"> REF _Ref63508019 \h </w:instrText>
      </w:r>
      <w:r>
        <w:fldChar w:fldCharType="separate"/>
      </w:r>
      <w:r w:rsidR="00187300">
        <w:t>Ziegler Nichols Methode</w:t>
      </w:r>
      <w:r>
        <w:fldChar w:fldCharType="end"/>
      </w:r>
      <w:r>
        <w:t xml:space="preserve"> erfasst wurde.</w:t>
      </w:r>
    </w:p>
    <w:p w14:paraId="422FC563" w14:textId="492E86F5" w:rsidR="00570513" w:rsidRDefault="004A52EF" w:rsidP="004A52EF">
      <w:r>
        <w:t>Da jedoch nicht nur ein Proportionalitätsglied eingesetzt wird, musste die Übertragungsfunktion des Reglers um die entsprechenden Eigenschaften eines PID-Reglers ergänzt werden. Hierbei hat man die Möglichkeit zusätzliche Pol- und Nullstellen einzufügen.</w:t>
      </w:r>
      <w:r w:rsidR="00570513">
        <w:t xml:space="preserve"> Durch Umstellen der allgemeinen Übertragungsfunktion des Reglers aus </w:t>
      </w:r>
      <w:r w:rsidR="00570513">
        <w:fldChar w:fldCharType="begin"/>
      </w:r>
      <w:r w:rsidR="00570513">
        <w:instrText xml:space="preserve"> REF _Ref60573345 \h </w:instrText>
      </w:r>
      <w:r w:rsidR="00570513">
        <w:fldChar w:fldCharType="separate"/>
      </w:r>
      <w:r w:rsidR="00187300">
        <w:t xml:space="preserve">Abbildung </w:t>
      </w:r>
      <w:r w:rsidR="00187300">
        <w:rPr>
          <w:noProof/>
        </w:rPr>
        <w:t>21</w:t>
      </w:r>
      <w:r w:rsidR="00187300">
        <w:t xml:space="preserve"> Übertragungsfunktion des PID Reglers</w:t>
      </w:r>
      <w:r w:rsidR="00570513">
        <w:fldChar w:fldCharType="end"/>
      </w:r>
      <w:r w:rsidR="00570513">
        <w:t xml:space="preserve"> erhält man folgende Form: </w:t>
      </w:r>
    </w:p>
    <w:p w14:paraId="1725A9FE" w14:textId="77777777" w:rsidR="00570513" w:rsidRDefault="004A52EF" w:rsidP="004A52EF">
      <w:r>
        <w:t xml:space="preserve"> </w:t>
      </w:r>
    </w:p>
    <w:p w14:paraId="0D2D78B7" w14:textId="77777777" w:rsidR="00570513" w:rsidRPr="00570513" w:rsidRDefault="00570513" w:rsidP="00570513">
      <w:pPr>
        <w:keepNext/>
      </w:pPr>
      <m:oMathPara>
        <m:oMath>
          <m:r>
            <w:rPr>
              <w:rFonts w:ascii="Cambria Math" w:hAnsi="Cambria Math"/>
            </w:rPr>
            <m:t>C</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7A26CEE2" w14:textId="35AD7B89" w:rsidR="004A52EF" w:rsidRDefault="00570513" w:rsidP="00570513">
      <w:pPr>
        <w:pStyle w:val="Beschriftung"/>
      </w:pPr>
      <w:bookmarkStart w:id="149" w:name="_Ref64729719"/>
      <w:bookmarkStart w:id="150" w:name="_Toc68186792"/>
      <w:r>
        <w:t xml:space="preserve">Formel </w:t>
      </w:r>
      <w:fldSimple w:instr=" SEQ Formel \* ARABIC ">
        <w:r w:rsidR="00187300">
          <w:rPr>
            <w:noProof/>
          </w:rPr>
          <w:t>7</w:t>
        </w:r>
      </w:fldSimple>
      <w:r>
        <w:t xml:space="preserve"> </w:t>
      </w:r>
      <w:r w:rsidRPr="00427553">
        <w:t>Polynomschreibweise PID-Regler</w:t>
      </w:r>
      <w:bookmarkEnd w:id="149"/>
      <w:bookmarkEnd w:id="150"/>
    </w:p>
    <w:p w14:paraId="78D23C8A" w14:textId="7A66CC46" w:rsidR="00570513" w:rsidRDefault="00570513" w:rsidP="00570513">
      <w:r>
        <w:t xml:space="preserve">Durch die Umformung ist nun zu erkennen, dass der Übertragungsfunktion des Reglers in </w:t>
      </w:r>
      <w:proofErr w:type="spellStart"/>
      <w:r>
        <w:t>Matlab</w:t>
      </w:r>
      <w:proofErr w:type="spellEnd"/>
      <w:r>
        <w:t>, zwei frei wählbare Nullstellen, sowie eine Polstelle im Ursprung hinzugefügt werden müssen, um einen PID-Regler darzustellen.</w:t>
      </w:r>
    </w:p>
    <w:p w14:paraId="410B4DA9" w14:textId="79B2B8F4" w:rsidR="007139DD" w:rsidRDefault="002D7683" w:rsidP="00570513">
      <w:r>
        <w:t>Nach Ergänzung um diese, konnte durch Variation ihrer Positionen das Gesamtverhalten des Systems beeinflusst werden.</w:t>
      </w:r>
      <w:r w:rsidRPr="002D7683">
        <w:t xml:space="preserve"> </w:t>
      </w:r>
      <w:r>
        <w:t>Das Ergebnis dieses Prozesses, in Form der Sprungantwort des Gesamtsystems,</w:t>
      </w:r>
      <w:r w:rsidR="00C856E0">
        <w:t xml:space="preserve"> kann</w:t>
      </w:r>
      <w:r>
        <w:t xml:space="preserve"> hierbei zeitgleich in </w:t>
      </w:r>
      <w:proofErr w:type="spellStart"/>
      <w:r>
        <w:t>Matlab</w:t>
      </w:r>
      <w:proofErr w:type="spellEnd"/>
      <w:r>
        <w:t xml:space="preserve"> mitverfolgt werden. </w:t>
      </w:r>
      <w:r w:rsidR="007139DD">
        <w:t xml:space="preserve">Das </w:t>
      </w:r>
      <w:r>
        <w:t xml:space="preserve">beste Resultat, welches herbeigeführt werden konnte, </w:t>
      </w:r>
      <w:r w:rsidR="007139DD">
        <w:t>war, dass alle Anforderungen mit Ausnahme der Einschwingzeit, welche zuvor aufgestellt wurden</w:t>
      </w:r>
      <w:r>
        <w:t>,</w:t>
      </w:r>
      <w:r w:rsidR="007139DD">
        <w:t xml:space="preserve"> eingehalten werden konnten. </w:t>
      </w:r>
    </w:p>
    <w:p w14:paraId="5A512E6C" w14:textId="326ABD34" w:rsidR="0094388C" w:rsidRDefault="00226AEB" w:rsidP="0094388C">
      <w:pPr>
        <w:keepNext/>
      </w:pPr>
      <w:r>
        <w:rPr>
          <w:noProof/>
        </w:rPr>
        <w:lastRenderedPageBreak/>
        <w:drawing>
          <wp:inline distT="0" distB="0" distL="0" distR="0" wp14:anchorId="43E944F7" wp14:editId="714D7FAC">
            <wp:extent cx="4988257" cy="3855013"/>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3448" cy="3889937"/>
                    </a:xfrm>
                    <a:prstGeom prst="rect">
                      <a:avLst/>
                    </a:prstGeom>
                  </pic:spPr>
                </pic:pic>
              </a:graphicData>
            </a:graphic>
          </wp:inline>
        </w:drawing>
      </w:r>
    </w:p>
    <w:p w14:paraId="0E94F17D" w14:textId="4B69A0D2" w:rsidR="0094388C" w:rsidRDefault="0094388C" w:rsidP="00DE3753">
      <w:pPr>
        <w:pStyle w:val="Beschriftung"/>
      </w:pPr>
      <w:bookmarkStart w:id="151" w:name="_Ref64805025"/>
      <w:bookmarkStart w:id="152" w:name="_Toc68186698"/>
      <w:r>
        <w:t xml:space="preserve">Abbildung </w:t>
      </w:r>
      <w:fldSimple w:instr=" SEQ Abbildung \* ARABIC ">
        <w:r w:rsidR="00187300">
          <w:rPr>
            <w:noProof/>
          </w:rPr>
          <w:t>30</w:t>
        </w:r>
      </w:fldSimple>
      <w:r>
        <w:t xml:space="preserve"> Sprungantwort des Gesamtsystems</w:t>
      </w:r>
      <w:bookmarkEnd w:id="151"/>
      <w:bookmarkEnd w:id="152"/>
      <w:r w:rsidR="00DE3753">
        <w:t xml:space="preserve"> </w:t>
      </w:r>
    </w:p>
    <w:p w14:paraId="455D8FF1" w14:textId="2D7BBD86" w:rsidR="007139DD" w:rsidRDefault="00C856E0" w:rsidP="00570513">
      <w:r>
        <w:t xml:space="preserve">Der entsprechende Regler, welcher </w:t>
      </w:r>
      <w:r w:rsidR="00654F7E">
        <w:t xml:space="preserve">zu </w:t>
      </w:r>
      <w:r>
        <w:t>diese</w:t>
      </w:r>
      <w:r w:rsidR="00654F7E">
        <w:t>m</w:t>
      </w:r>
      <w:r>
        <w:t xml:space="preserve"> Verhalten </w:t>
      </w:r>
      <w:r w:rsidR="00654F7E">
        <w:t xml:space="preserve">geführt </w:t>
      </w:r>
      <w:r w:rsidR="00B065B1">
        <w:t>hat,</w:t>
      </w:r>
      <w:r>
        <w:t xml:space="preserve"> </w:t>
      </w:r>
      <w:r w:rsidR="00654F7E">
        <w:t>war</w:t>
      </w:r>
      <w:r w:rsidR="00B065B1">
        <w:t xml:space="preserve"> </w:t>
      </w:r>
      <w:r>
        <w:t>wie folgt definiert:</w:t>
      </w:r>
    </w:p>
    <w:p w14:paraId="4F1750BF" w14:textId="77777777" w:rsidR="004A3A4F" w:rsidRDefault="007139DD" w:rsidP="004A3A4F">
      <w:pPr>
        <w:keepNext/>
      </w:pPr>
      <w:r>
        <w:rPr>
          <w:noProof/>
        </w:rPr>
        <w:drawing>
          <wp:inline distT="0" distB="0" distL="0" distR="0" wp14:anchorId="7849A77C" wp14:editId="49773AA7">
            <wp:extent cx="2314575" cy="712927"/>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9638"/>
                    <a:stretch/>
                  </pic:blipFill>
                  <pic:spPr bwMode="auto">
                    <a:xfrm>
                      <a:off x="0" y="0"/>
                      <a:ext cx="2314575" cy="712927"/>
                    </a:xfrm>
                    <a:prstGeom prst="rect">
                      <a:avLst/>
                    </a:prstGeom>
                    <a:ln>
                      <a:noFill/>
                    </a:ln>
                    <a:extLst>
                      <a:ext uri="{53640926-AAD7-44D8-BBD7-CCE9431645EC}">
                        <a14:shadowObscured xmlns:a14="http://schemas.microsoft.com/office/drawing/2010/main"/>
                      </a:ext>
                    </a:extLst>
                  </pic:spPr>
                </pic:pic>
              </a:graphicData>
            </a:graphic>
          </wp:inline>
        </w:drawing>
      </w:r>
    </w:p>
    <w:p w14:paraId="3A8D45B9" w14:textId="4BD80595" w:rsidR="007139DD" w:rsidRDefault="004A3A4F" w:rsidP="004A3A4F">
      <w:pPr>
        <w:pStyle w:val="Beschriftung"/>
      </w:pPr>
      <w:bookmarkStart w:id="153" w:name="_Toc68186699"/>
      <w:r>
        <w:t xml:space="preserve">Abbildung </w:t>
      </w:r>
      <w:fldSimple w:instr=" SEQ Abbildung \* ARABIC ">
        <w:r w:rsidR="00187300">
          <w:rPr>
            <w:noProof/>
          </w:rPr>
          <w:t>31</w:t>
        </w:r>
      </w:fldSimple>
      <w:r>
        <w:t xml:space="preserve"> Übertragungsfunktion des Reglers</w:t>
      </w:r>
      <w:bookmarkEnd w:id="153"/>
    </w:p>
    <w:p w14:paraId="2BB9F3CF" w14:textId="08BB04EA" w:rsidR="00C856E0" w:rsidRDefault="00C856E0" w:rsidP="00C856E0">
      <w:r>
        <w:t xml:space="preserve">Durch Umstellen des Zählers auf Polynomform, konnten die Proportionalitätskonstanten entsprechend </w:t>
      </w:r>
      <w:r>
        <w:fldChar w:fldCharType="begin"/>
      </w:r>
      <w:r>
        <w:instrText xml:space="preserve"> REF _Ref64729719 \h </w:instrText>
      </w:r>
      <w:r>
        <w:fldChar w:fldCharType="separate"/>
      </w:r>
      <w:r w:rsidR="00187300">
        <w:t xml:space="preserve">Formel </w:t>
      </w:r>
      <w:r w:rsidR="00187300">
        <w:rPr>
          <w:noProof/>
        </w:rPr>
        <w:t>7</w:t>
      </w:r>
      <w:r w:rsidR="00187300">
        <w:t xml:space="preserve"> </w:t>
      </w:r>
      <w:r w:rsidR="00187300" w:rsidRPr="00427553">
        <w:t>Polynomschreibweise PID-Regler</w:t>
      </w:r>
      <w:r>
        <w:fldChar w:fldCharType="end"/>
      </w:r>
      <w:r>
        <w:t xml:space="preserve"> abgelesen werden.</w:t>
      </w:r>
    </w:p>
    <w:p w14:paraId="412D14BD" w14:textId="51DD02AC" w:rsidR="00C856E0" w:rsidRDefault="00C856E0" w:rsidP="00C856E0">
      <w:r>
        <w:t>Parameter des PID-Reglers:</w:t>
      </w:r>
    </w:p>
    <w:p w14:paraId="79816661" w14:textId="6FD9DC12" w:rsidR="00C856E0" w:rsidRPr="00C833C3" w:rsidRDefault="00E729F5" w:rsidP="00C856E0">
      <w:pPr>
        <w:pStyle w:val="Listenabsatz"/>
        <w:numPr>
          <w:ilvl w:val="0"/>
          <w:numId w:val="17"/>
        </w:numPr>
        <w:rPr>
          <w:rFonts w:eastAsiaTheme="minorEastAsia"/>
          <w:iCs/>
        </w:rPr>
      </w:pPr>
      <m:oMath>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P</m:t>
            </m:r>
          </m:sub>
        </m:sSub>
        <m:r>
          <m:rPr>
            <m:sty m:val="p"/>
          </m:rPr>
          <w:rPr>
            <w:rFonts w:ascii="Cambria Math" w:hAnsi="Cambria Math"/>
          </w:rPr>
          <m:t>=0,128</m:t>
        </m:r>
      </m:oMath>
    </w:p>
    <w:p w14:paraId="7441A1A1" w14:textId="65CC06D5" w:rsidR="00C856E0" w:rsidRPr="00C833C3" w:rsidRDefault="00E729F5" w:rsidP="00C856E0">
      <w:pPr>
        <w:pStyle w:val="Listenabsatz"/>
        <w:numPr>
          <w:ilvl w:val="0"/>
          <w:numId w:val="17"/>
        </w:numPr>
        <w:rPr>
          <w:rFonts w:eastAsiaTheme="minorEastAsia"/>
          <w:iCs/>
        </w:rPr>
      </w:pP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I</m:t>
            </m:r>
          </m:sub>
        </m:sSub>
        <m:r>
          <m:rPr>
            <m:sty m:val="p"/>
          </m:rPr>
          <w:rPr>
            <w:rFonts w:ascii="Cambria Math" w:eastAsiaTheme="minorEastAsia" w:hAnsi="Cambria Math"/>
          </w:rPr>
          <m:t>=0,134</m:t>
        </m:r>
      </m:oMath>
    </w:p>
    <w:p w14:paraId="14E28A36" w14:textId="5BFEF3C5" w:rsidR="00C856E0" w:rsidRPr="00BC0D3D" w:rsidRDefault="00E729F5" w:rsidP="00C856E0">
      <w:pPr>
        <w:pStyle w:val="Listenabsatz"/>
        <w:numPr>
          <w:ilvl w:val="0"/>
          <w:numId w:val="17"/>
        </w:numP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 0,024</m:t>
        </m:r>
      </m:oMath>
    </w:p>
    <w:p w14:paraId="06B283CF" w14:textId="1FF269FF" w:rsidR="00570513" w:rsidRDefault="00570513" w:rsidP="00570513"/>
    <w:p w14:paraId="42AB40D6" w14:textId="3EE3309A" w:rsidR="00570513" w:rsidRDefault="00570513" w:rsidP="00570513"/>
    <w:p w14:paraId="28112050" w14:textId="77777777" w:rsidR="00570513" w:rsidRPr="00570513" w:rsidRDefault="00570513" w:rsidP="004A52EF">
      <w:pPr>
        <w:rPr>
          <w:rFonts w:eastAsiaTheme="minorEastAsia"/>
        </w:rPr>
      </w:pPr>
    </w:p>
    <w:p w14:paraId="27CEE6DF" w14:textId="710B6759" w:rsidR="001B1924" w:rsidRDefault="001B1924" w:rsidP="00AD55FB"/>
    <w:p w14:paraId="31F23D7A" w14:textId="77777777" w:rsidR="00E134FF" w:rsidRPr="00AD55FB" w:rsidRDefault="00E134FF" w:rsidP="00AD55FB"/>
    <w:p w14:paraId="71528E5F" w14:textId="4CB422AD" w:rsidR="00F76577" w:rsidRDefault="007F091A" w:rsidP="007F091A">
      <w:pPr>
        <w:pStyle w:val="berschrift5"/>
      </w:pPr>
      <w:bookmarkStart w:id="154" w:name="_Toc68186538"/>
      <w:r>
        <w:lastRenderedPageBreak/>
        <w:t xml:space="preserve">Übertragen </w:t>
      </w:r>
      <w:r w:rsidR="003A1D40">
        <w:t>des Reglers</w:t>
      </w:r>
      <w:r>
        <w:t xml:space="preserve"> in die Z-Ebene</w:t>
      </w:r>
      <w:bookmarkEnd w:id="154"/>
    </w:p>
    <w:p w14:paraId="5BA1C2D1" w14:textId="4ACB26DF" w:rsidR="00E134FF" w:rsidRDefault="00E134FF" w:rsidP="00E134FF">
      <w:r>
        <w:t>Da die Übertragungsfunktion des Reglers eine nicht „ordnungsgemäße“ Form (</w:t>
      </w:r>
      <w:r w:rsidR="00A12A13">
        <w:t>engl.:</w:t>
      </w:r>
      <w:r>
        <w:t xml:space="preserve"> „</w:t>
      </w:r>
      <w:proofErr w:type="spellStart"/>
      <w:r>
        <w:t>improper</w:t>
      </w:r>
      <w:proofErr w:type="spellEnd"/>
      <w:r>
        <w:t xml:space="preserve">“) aufwies, konnte keine </w:t>
      </w:r>
      <w:proofErr w:type="spellStart"/>
      <w:r>
        <w:t>Diskretisierung</w:t>
      </w:r>
      <w:proofErr w:type="spellEnd"/>
      <w:r>
        <w:t xml:space="preserve"> in </w:t>
      </w:r>
      <w:proofErr w:type="spellStart"/>
      <w:r>
        <w:t>Matlab</w:t>
      </w:r>
      <w:proofErr w:type="spellEnd"/>
      <w:r>
        <w:t xml:space="preserve"> durchgeführt werden. Als nicht „ordnungsgemäß“ ist eine Übertragungsfunktion zu verstehen, deren höchster Polynomgrad des Zählers, größer dem höchsten Grad des Nenners ist. Dies führt dazu, dass dieses System bzw. diese Übertragungsfunktion nicht stabil und kausal, gleichzeitig sein kann.</w:t>
      </w:r>
      <w:r w:rsidR="00ED3943">
        <w:t xml:space="preserve"> [</w:t>
      </w:r>
      <w:r w:rsidR="000770B0">
        <w:t>11</w:t>
      </w:r>
      <w:r w:rsidR="00ED3943">
        <w:t>]</w:t>
      </w:r>
    </w:p>
    <w:p w14:paraId="63304F38" w14:textId="4213385F" w:rsidR="00F37486" w:rsidRDefault="00E134FF" w:rsidP="00E134FF">
      <w:r>
        <w:t xml:space="preserve">Ein möglicher Lösungsansatz wäre, sich mit der </w:t>
      </w:r>
      <w:proofErr w:type="spellStart"/>
      <w:r>
        <w:t>Diskretisierung</w:t>
      </w:r>
      <w:proofErr w:type="spellEnd"/>
      <w:r>
        <w:t>, solch spezieller Systeme durch Recherchen</w:t>
      </w:r>
      <w:r w:rsidR="004F4B90">
        <w:t xml:space="preserve"> </w:t>
      </w:r>
      <w:r>
        <w:t xml:space="preserve">näher auseinanderzusetzen bzw. hätten durch </w:t>
      </w:r>
      <w:r w:rsidR="00A12A13">
        <w:t>Einfügen eines Tiefpasses beim</w:t>
      </w:r>
      <w:r>
        <w:t xml:space="preserve"> </w:t>
      </w:r>
      <w:proofErr w:type="spellStart"/>
      <w:r>
        <w:t>Differenzierglied</w:t>
      </w:r>
      <w:proofErr w:type="spellEnd"/>
      <w:r w:rsidR="00F37486">
        <w:t xml:space="preserve">, die Grade angeglichen werden können, wodurch das System wieder ordnungsgemäß gewesen wäre. Dieser wurde jedoch wie unter </w:t>
      </w:r>
      <w:r w:rsidR="00F37486">
        <w:fldChar w:fldCharType="begin"/>
      </w:r>
      <w:r w:rsidR="00F37486">
        <w:instrText xml:space="preserve"> REF _Ref64733916 \r \h </w:instrText>
      </w:r>
      <w:r w:rsidR="00F37486">
        <w:fldChar w:fldCharType="separate"/>
      </w:r>
      <w:r w:rsidR="00187300">
        <w:t>2.3.2.3</w:t>
      </w:r>
      <w:r w:rsidR="00F37486">
        <w:fldChar w:fldCharType="end"/>
      </w:r>
      <w:r w:rsidR="00F37486">
        <w:t xml:space="preserve"> </w:t>
      </w:r>
      <w:r w:rsidR="00F37486">
        <w:fldChar w:fldCharType="begin"/>
      </w:r>
      <w:r w:rsidR="00F37486">
        <w:instrText xml:space="preserve"> REF _Ref64733918 \h </w:instrText>
      </w:r>
      <w:r w:rsidR="00F37486">
        <w:fldChar w:fldCharType="separate"/>
      </w:r>
      <w:proofErr w:type="spellStart"/>
      <w:r w:rsidR="00187300">
        <w:t>Reglerentwicklung</w:t>
      </w:r>
      <w:proofErr w:type="spellEnd"/>
      <w:r w:rsidR="00187300">
        <w:t xml:space="preserve"> mit </w:t>
      </w:r>
      <w:proofErr w:type="spellStart"/>
      <w:r w:rsidR="00187300">
        <w:t>Matlab</w:t>
      </w:r>
      <w:proofErr w:type="spellEnd"/>
      <w:r w:rsidR="00F37486">
        <w:fldChar w:fldCharType="end"/>
      </w:r>
      <w:r w:rsidR="00F37486">
        <w:t xml:space="preserve"> beschrieben nicht miteinbezogen, da die Annahme aufgestellt wurde, dass durch das Filtern bzw. Vorverarbeiten der Daten durch die Sensorplatine, kein weiterer Filter benötigt werden würde.</w:t>
      </w:r>
    </w:p>
    <w:p w14:paraId="35A329AE" w14:textId="07B0BDDA" w:rsidR="00E134FF" w:rsidRDefault="00F37486" w:rsidP="00E134FF">
      <w:r>
        <w:t xml:space="preserve">Aufgrund zeitlicher Bedrängnis wurden diese Lösungsansätze jedoch nicht </w:t>
      </w:r>
      <w:r w:rsidR="003B0987">
        <w:t>weiterverfolgt</w:t>
      </w:r>
      <w:r>
        <w:t xml:space="preserve">, es wurde entschieden, mit der Entwicklung des Reglers auf dem Microcontroller zu beginnen und die ermittelten Parameter an der realen Hardware zu testen und gegebenenfalls, während der Tests </w:t>
      </w:r>
      <w:proofErr w:type="spellStart"/>
      <w:r>
        <w:t>nachzujustieren</w:t>
      </w:r>
      <w:proofErr w:type="spellEnd"/>
      <w:r>
        <w:t xml:space="preserve">. </w:t>
      </w:r>
    </w:p>
    <w:p w14:paraId="1A943959" w14:textId="4368C9AC" w:rsidR="00D97185" w:rsidRDefault="00D97185" w:rsidP="00E134FF"/>
    <w:p w14:paraId="260DAA1F" w14:textId="38175B46" w:rsidR="00D97185" w:rsidRDefault="00D97185" w:rsidP="00E134FF"/>
    <w:p w14:paraId="731563F1" w14:textId="6E224C88" w:rsidR="00D97185" w:rsidRDefault="00D97185" w:rsidP="00E134FF"/>
    <w:p w14:paraId="34DEE57C" w14:textId="3487983F" w:rsidR="00D97185" w:rsidRDefault="00D97185" w:rsidP="00E134FF"/>
    <w:p w14:paraId="50E88A71" w14:textId="5BDB5E1E" w:rsidR="00D97185" w:rsidRDefault="00D97185" w:rsidP="00E134FF"/>
    <w:p w14:paraId="09B6858F" w14:textId="17A8DFBF" w:rsidR="00D97185" w:rsidRDefault="00D97185" w:rsidP="00E134FF"/>
    <w:p w14:paraId="449C6094" w14:textId="49175DE9" w:rsidR="00D97185" w:rsidRDefault="00D97185" w:rsidP="00E134FF"/>
    <w:p w14:paraId="207AA0E4" w14:textId="7A840389" w:rsidR="00D97185" w:rsidRDefault="00D97185" w:rsidP="00E134FF"/>
    <w:p w14:paraId="35889981" w14:textId="3D0FD371" w:rsidR="00D97185" w:rsidRDefault="00D97185" w:rsidP="00E134FF"/>
    <w:p w14:paraId="232F7D74" w14:textId="53653FE7" w:rsidR="00D97185" w:rsidRDefault="00D97185" w:rsidP="00E134FF"/>
    <w:p w14:paraId="6E51695E" w14:textId="75B588CC" w:rsidR="00D97185" w:rsidRDefault="00D97185" w:rsidP="00E134FF"/>
    <w:p w14:paraId="504DEBED" w14:textId="583BE21F" w:rsidR="00D97185" w:rsidRDefault="00D97185" w:rsidP="00E134FF"/>
    <w:p w14:paraId="0C5EA35F" w14:textId="27E774E4" w:rsidR="00D97185" w:rsidRDefault="00D97185" w:rsidP="00E134FF"/>
    <w:p w14:paraId="757C0479" w14:textId="71582CDF" w:rsidR="00D97185" w:rsidRDefault="00D97185" w:rsidP="00E134FF"/>
    <w:p w14:paraId="5EBE61F8" w14:textId="1E45B360" w:rsidR="00D97185" w:rsidRDefault="00D97185" w:rsidP="00E134FF"/>
    <w:p w14:paraId="72FF1FF8" w14:textId="40B6F553" w:rsidR="00D97185" w:rsidRDefault="00D97185" w:rsidP="00E134FF"/>
    <w:p w14:paraId="45EE56FB" w14:textId="77777777" w:rsidR="00D97185" w:rsidRPr="00E134FF" w:rsidRDefault="00D97185" w:rsidP="00E134FF"/>
    <w:p w14:paraId="676E4C4E" w14:textId="1283C57C" w:rsidR="00A1619C" w:rsidRDefault="00A1619C" w:rsidP="00A1619C">
      <w:pPr>
        <w:pStyle w:val="berschrift4"/>
      </w:pPr>
      <w:bookmarkStart w:id="155" w:name="_Toc68186539"/>
      <w:proofErr w:type="spellStart"/>
      <w:r>
        <w:lastRenderedPageBreak/>
        <w:t>Reglerimplementierung</w:t>
      </w:r>
      <w:proofErr w:type="spellEnd"/>
      <w:r>
        <w:t xml:space="preserve"> auf dem Microcontroller</w:t>
      </w:r>
      <w:bookmarkEnd w:id="155"/>
    </w:p>
    <w:p w14:paraId="2A23FC9E" w14:textId="119D7670" w:rsidR="007C0EC0" w:rsidRDefault="002F2EC6" w:rsidP="002F2EC6">
      <w:r>
        <w:t xml:space="preserve">Für die </w:t>
      </w:r>
      <w:proofErr w:type="spellStart"/>
      <w:r>
        <w:t>Reglerimplementierung</w:t>
      </w:r>
      <w:proofErr w:type="spellEnd"/>
      <w:r>
        <w:t xml:space="preserve"> wurde eine externe Arduino Bibliothek ausgesucht, durch welche der Code um eine Klasse ergänzt wurde. Die PID-Controller Klasse stellt ähnliche Funktionen, wie der, unter </w:t>
      </w:r>
      <w:r>
        <w:fldChar w:fldCharType="begin"/>
      </w:r>
      <w:r>
        <w:instrText xml:space="preserve"> REF _Ref64733916 \r \h </w:instrText>
      </w:r>
      <w:r>
        <w:fldChar w:fldCharType="separate"/>
      </w:r>
      <w:r w:rsidR="00187300">
        <w:t>2.3.2.3</w:t>
      </w:r>
      <w:r>
        <w:fldChar w:fldCharType="end"/>
      </w:r>
      <w:r>
        <w:t xml:space="preserve"> </w:t>
      </w:r>
      <w:r>
        <w:fldChar w:fldCharType="begin"/>
      </w:r>
      <w:r>
        <w:instrText xml:space="preserve"> REF _Ref64733916 \h </w:instrText>
      </w:r>
      <w:r>
        <w:fldChar w:fldCharType="separate"/>
      </w:r>
      <w:proofErr w:type="spellStart"/>
      <w:r w:rsidR="00187300">
        <w:t>Reglerentwicklung</w:t>
      </w:r>
      <w:proofErr w:type="spellEnd"/>
      <w:r w:rsidR="00187300">
        <w:t xml:space="preserve"> mit </w:t>
      </w:r>
      <w:proofErr w:type="spellStart"/>
      <w:r w:rsidR="00187300">
        <w:t>Matlab</w:t>
      </w:r>
      <w:proofErr w:type="spellEnd"/>
      <w:r>
        <w:fldChar w:fldCharType="end"/>
      </w:r>
      <w:r>
        <w:t>, verwendete Simulink-Block zur Verfügung, die wichtigsten sind die einstellbaren Proportionalitätsfaktoren, Stellgrößenbeschränkungen, sowie der einstellbare Sollwert</w:t>
      </w:r>
      <w:r w:rsidR="007C0EC0">
        <w:t xml:space="preserve"> und die Berechnung der Stellgröße entsprechend </w:t>
      </w:r>
      <w:r w:rsidR="007C0EC0">
        <w:fldChar w:fldCharType="begin"/>
      </w:r>
      <w:r w:rsidR="007C0EC0">
        <w:instrText xml:space="preserve"> REF _Ref60573345 \h </w:instrText>
      </w:r>
      <w:r w:rsidR="007C0EC0">
        <w:fldChar w:fldCharType="separate"/>
      </w:r>
      <w:r w:rsidR="00187300">
        <w:t xml:space="preserve">Abbildung </w:t>
      </w:r>
      <w:r w:rsidR="00187300">
        <w:rPr>
          <w:noProof/>
        </w:rPr>
        <w:t>21</w:t>
      </w:r>
      <w:r w:rsidR="00187300">
        <w:t xml:space="preserve"> Übertragungsfunktion des PID Reglers</w:t>
      </w:r>
      <w:r w:rsidR="007C0EC0">
        <w:fldChar w:fldCharType="end"/>
      </w:r>
      <w:r>
        <w:t xml:space="preserve">. </w:t>
      </w:r>
      <w:r w:rsidR="007C0EC0">
        <w:t xml:space="preserve">Die Bildung der Regeldifferenz </w:t>
      </w:r>
      <w:r w:rsidR="00862053">
        <w:t>wird</w:t>
      </w:r>
      <w:r w:rsidR="007C0EC0">
        <w:t xml:space="preserve">, aufgrund der Einstellmöglichkeit des Sollwertes, ebenfalls in </w:t>
      </w:r>
      <w:r w:rsidR="00AB66C3">
        <w:t>k</w:t>
      </w:r>
      <w:r w:rsidR="007C0EC0">
        <w:t>lassen</w:t>
      </w:r>
      <w:r w:rsidR="00D97185">
        <w:t xml:space="preserve">internen Methoden durchgeführt. </w:t>
      </w:r>
      <w:r w:rsidR="00ED3943">
        <w:t>[</w:t>
      </w:r>
      <w:r w:rsidR="000770B0">
        <w:t>13</w:t>
      </w:r>
      <w:r w:rsidR="00ED3943">
        <w:t>]</w:t>
      </w:r>
    </w:p>
    <w:p w14:paraId="673BA72A" w14:textId="6F22A271" w:rsidR="00D97185" w:rsidRDefault="00D97185" w:rsidP="00D97185">
      <w:pPr>
        <w:pStyle w:val="berschrift5"/>
      </w:pPr>
      <w:bookmarkStart w:id="156" w:name="_Toc68186540"/>
      <w:r>
        <w:t>Iterative Anpassung der Proportionalitätskonstanten</w:t>
      </w:r>
      <w:bookmarkEnd w:id="156"/>
      <w:r>
        <w:t xml:space="preserve"> </w:t>
      </w:r>
    </w:p>
    <w:p w14:paraId="643BD866" w14:textId="4BA3BB16" w:rsidR="002F2EC6" w:rsidRDefault="00B02FDC" w:rsidP="002F2EC6">
      <w:r>
        <w:t xml:space="preserve">Während der Anwendung wurde der Fehler begangen die Stellgrößenbeschränkungen mit </w:t>
      </w:r>
      <w:r w:rsidR="009913F9">
        <w:t>dem</w:t>
      </w:r>
      <w:r>
        <w:t xml:space="preserve"> Maximalwert des 8-Bit-PWM Signals zu definieren,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=255</m:t>
        </m:r>
      </m:oMath>
      <w:r>
        <w:rPr>
          <w:rFonts w:eastAsiaTheme="minorEastAsia"/>
        </w:rPr>
        <w:t xml:space="preserve"> Punkte der PWM entsprechen hierbei 5V Gleichspannung, welche als Maximalwert während der Reglerentwicklung </w:t>
      </w:r>
      <w:r w:rsidR="00522883">
        <w:rPr>
          <w:rFonts w:eastAsiaTheme="minorEastAsia"/>
        </w:rPr>
        <w:t xml:space="preserve">in </w:t>
      </w:r>
      <w:proofErr w:type="spellStart"/>
      <w:r w:rsidR="00522883">
        <w:rPr>
          <w:rFonts w:eastAsiaTheme="minorEastAsia"/>
        </w:rPr>
        <w:t>Matlab</w:t>
      </w:r>
      <w:proofErr w:type="spellEnd"/>
      <w:r w:rsidR="00522883">
        <w:rPr>
          <w:rFonts w:eastAsiaTheme="minorEastAsia"/>
        </w:rPr>
        <w:t xml:space="preserve"> </w:t>
      </w:r>
      <w:r>
        <w:rPr>
          <w:rFonts w:eastAsiaTheme="minorEastAsia"/>
        </w:rPr>
        <w:t xml:space="preserve">definiert </w:t>
      </w:r>
      <w:r w:rsidR="00183950">
        <w:rPr>
          <w:rFonts w:eastAsiaTheme="minorEastAsia"/>
        </w:rPr>
        <w:t>war</w:t>
      </w:r>
      <w:r>
        <w:rPr>
          <w:rFonts w:eastAsiaTheme="minorEastAsia"/>
        </w:rPr>
        <w:t>. Aufgrund der unterschiedlichen Beschränkungen lieferten die Proportionalitätskonstanten</w:t>
      </w:r>
      <w:r w:rsidR="003319B5">
        <w:rPr>
          <w:rFonts w:eastAsiaTheme="minorEastAsia"/>
        </w:rPr>
        <w:t xml:space="preserve">, welche für einen niedrigeren Beschränkungswert ermittelt wurden, keine Regelung. Aufgrund dieses Fehlverhaltens wurde der Regelungscode um eine Eingabemöglichkeit erweitert, durch welche Proportionalitätskonstanten, sowie Sollwerte unter Eingabe im Seriellen Monitor der </w:t>
      </w:r>
      <w:proofErr w:type="spellStart"/>
      <w:r w:rsidR="003319B5">
        <w:rPr>
          <w:rFonts w:eastAsiaTheme="minorEastAsia"/>
        </w:rPr>
        <w:t>Ardunio</w:t>
      </w:r>
      <w:proofErr w:type="spellEnd"/>
      <w:r w:rsidR="003319B5">
        <w:rPr>
          <w:rFonts w:eastAsiaTheme="minorEastAsia"/>
        </w:rPr>
        <w:t xml:space="preserve"> IDE, über eine USART-Verbindung während des Betriebes, verändert werden konnten. Diese Möglichkeit wurde </w:t>
      </w:r>
      <w:r w:rsidR="007C0EC0">
        <w:rPr>
          <w:rFonts w:eastAsiaTheme="minorEastAsia"/>
        </w:rPr>
        <w:t>genutzt,</w:t>
      </w:r>
      <w:r w:rsidR="003319B5">
        <w:rPr>
          <w:rFonts w:eastAsiaTheme="minorEastAsia"/>
        </w:rPr>
        <w:t xml:space="preserve"> um die Proportionalitätskonstanten durch einen iterativen Prozess </w:t>
      </w:r>
      <w:r w:rsidR="00A020E5">
        <w:rPr>
          <w:rFonts w:eastAsiaTheme="minorEastAsia"/>
        </w:rPr>
        <w:t>so weit</w:t>
      </w:r>
      <w:r w:rsidR="007C0EC0">
        <w:rPr>
          <w:rFonts w:eastAsiaTheme="minorEastAsia"/>
        </w:rPr>
        <w:t xml:space="preserve"> </w:t>
      </w:r>
      <w:r w:rsidR="009D148C">
        <w:rPr>
          <w:rFonts w:eastAsiaTheme="minorEastAsia"/>
        </w:rPr>
        <w:t>anzupassen,</w:t>
      </w:r>
      <w:r w:rsidR="007C0EC0">
        <w:rPr>
          <w:rFonts w:eastAsiaTheme="minorEastAsia"/>
        </w:rPr>
        <w:t xml:space="preserve"> bis </w:t>
      </w:r>
      <w:r w:rsidR="00F86DF6">
        <w:rPr>
          <w:rFonts w:eastAsiaTheme="minorEastAsia"/>
        </w:rPr>
        <w:t>ein</w:t>
      </w:r>
      <w:r w:rsidR="007C0EC0">
        <w:rPr>
          <w:rFonts w:eastAsiaTheme="minorEastAsia"/>
        </w:rPr>
        <w:t xml:space="preserve"> gewünschte</w:t>
      </w:r>
      <w:r w:rsidR="00F86DF6">
        <w:rPr>
          <w:rFonts w:eastAsiaTheme="minorEastAsia"/>
        </w:rPr>
        <w:t>s</w:t>
      </w:r>
      <w:r w:rsidR="007C0EC0">
        <w:rPr>
          <w:rFonts w:eastAsiaTheme="minorEastAsia"/>
        </w:rPr>
        <w:t xml:space="preserve"> Verhalten erreicht wurde</w:t>
      </w:r>
      <w:r w:rsidR="003319B5">
        <w:rPr>
          <w:rFonts w:eastAsiaTheme="minorEastAsia"/>
        </w:rPr>
        <w:t>.</w:t>
      </w:r>
      <w:r w:rsidR="007C0EC0">
        <w:rPr>
          <w:rFonts w:eastAsiaTheme="minorEastAsia"/>
        </w:rPr>
        <w:t xml:space="preserve"> Als </w:t>
      </w:r>
      <w:r w:rsidR="00D97185">
        <w:rPr>
          <w:rFonts w:eastAsiaTheme="minorEastAsia"/>
        </w:rPr>
        <w:t>Rückkopplung</w:t>
      </w:r>
      <w:r w:rsidR="007C0EC0">
        <w:rPr>
          <w:rFonts w:eastAsiaTheme="minorEastAsia"/>
        </w:rPr>
        <w:t xml:space="preserve"> für die Regelung wurde </w:t>
      </w:r>
      <w:r w:rsidR="00D97185">
        <w:rPr>
          <w:rFonts w:eastAsiaTheme="minorEastAsia"/>
        </w:rPr>
        <w:t xml:space="preserve">der unter </w:t>
      </w:r>
      <w:r w:rsidR="00D97185">
        <w:rPr>
          <w:rFonts w:eastAsiaTheme="minorEastAsia"/>
        </w:rPr>
        <w:fldChar w:fldCharType="begin"/>
      </w:r>
      <w:r w:rsidR="00D97185">
        <w:rPr>
          <w:rFonts w:eastAsiaTheme="minorEastAsia"/>
        </w:rPr>
        <w:instrText xml:space="preserve"> REF _Ref64798039 \r \h </w:instrText>
      </w:r>
      <w:r w:rsidR="00D97185">
        <w:rPr>
          <w:rFonts w:eastAsiaTheme="minorEastAsia"/>
        </w:rPr>
      </w:r>
      <w:r w:rsidR="00D97185">
        <w:rPr>
          <w:rFonts w:eastAsiaTheme="minorEastAsia"/>
        </w:rPr>
        <w:fldChar w:fldCharType="separate"/>
      </w:r>
      <w:r w:rsidR="00187300">
        <w:rPr>
          <w:rFonts w:eastAsiaTheme="minorEastAsia"/>
        </w:rPr>
        <w:t>2.3.1.1</w:t>
      </w:r>
      <w:r w:rsidR="00D97185">
        <w:rPr>
          <w:rFonts w:eastAsiaTheme="minorEastAsia"/>
        </w:rPr>
        <w:fldChar w:fldCharType="end"/>
      </w:r>
      <w:r w:rsidR="00D97185">
        <w:rPr>
          <w:rFonts w:eastAsiaTheme="minorEastAsia"/>
        </w:rPr>
        <w:t xml:space="preserve"> </w:t>
      </w:r>
      <w:r w:rsidR="00D97185">
        <w:rPr>
          <w:rFonts w:eastAsiaTheme="minorEastAsia"/>
        </w:rPr>
        <w:fldChar w:fldCharType="begin"/>
      </w:r>
      <w:r w:rsidR="00D97185">
        <w:rPr>
          <w:rFonts w:eastAsiaTheme="minorEastAsia"/>
        </w:rPr>
        <w:instrText xml:space="preserve"> REF _Ref64798042 \h </w:instrText>
      </w:r>
      <w:r w:rsidR="00D97185">
        <w:rPr>
          <w:rFonts w:eastAsiaTheme="minorEastAsia"/>
        </w:rPr>
      </w:r>
      <w:r w:rsidR="00D97185">
        <w:rPr>
          <w:rFonts w:eastAsiaTheme="minorEastAsia"/>
        </w:rPr>
        <w:fldChar w:fldCharType="separate"/>
      </w:r>
      <w:r w:rsidR="00187300">
        <w:t>Quadratur Encoder</w:t>
      </w:r>
      <w:r w:rsidR="00D97185">
        <w:rPr>
          <w:rFonts w:eastAsiaTheme="minorEastAsia"/>
        </w:rPr>
        <w:fldChar w:fldCharType="end"/>
      </w:r>
      <w:r w:rsidR="00D97185">
        <w:rPr>
          <w:rFonts w:eastAsiaTheme="minorEastAsia"/>
        </w:rPr>
        <w:t xml:space="preserve"> beschriebene Sensor, welcher auch für die System </w:t>
      </w:r>
      <w:proofErr w:type="spellStart"/>
      <w:r w:rsidR="00D97185">
        <w:rPr>
          <w:rFonts w:eastAsiaTheme="minorEastAsia"/>
        </w:rPr>
        <w:t>Identification</w:t>
      </w:r>
      <w:proofErr w:type="spellEnd"/>
      <w:r w:rsidR="00D97185">
        <w:rPr>
          <w:rFonts w:eastAsiaTheme="minorEastAsia"/>
        </w:rPr>
        <w:t xml:space="preserve"> genutzt wurde, eingesetzt.</w:t>
      </w:r>
    </w:p>
    <w:p w14:paraId="313B98C9" w14:textId="77777777" w:rsidR="007C0EC0" w:rsidRDefault="007C0EC0" w:rsidP="007C0EC0">
      <w:pPr>
        <w:keepNext/>
      </w:pPr>
      <w:r>
        <w:rPr>
          <w:noProof/>
        </w:rPr>
        <w:drawing>
          <wp:inline distT="0" distB="0" distL="0" distR="0" wp14:anchorId="6574A4DE" wp14:editId="4169BB16">
            <wp:extent cx="5058888" cy="2527213"/>
            <wp:effectExtent l="0" t="0" r="8890" b="6985"/>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3129" cy="2539323"/>
                    </a:xfrm>
                    <a:prstGeom prst="rect">
                      <a:avLst/>
                    </a:prstGeom>
                  </pic:spPr>
                </pic:pic>
              </a:graphicData>
            </a:graphic>
          </wp:inline>
        </w:drawing>
      </w:r>
    </w:p>
    <w:p w14:paraId="0726E88D" w14:textId="6C074163" w:rsidR="007C0EC0" w:rsidRDefault="007C0EC0" w:rsidP="007C0EC0">
      <w:pPr>
        <w:pStyle w:val="Beschriftung"/>
      </w:pPr>
      <w:bookmarkStart w:id="157" w:name="_Toc68186700"/>
      <w:r>
        <w:t xml:space="preserve">Abbildung </w:t>
      </w:r>
      <w:fldSimple w:instr=" SEQ Abbildung \* ARABIC ">
        <w:r w:rsidR="00187300">
          <w:rPr>
            <w:noProof/>
          </w:rPr>
          <w:t>32</w:t>
        </w:r>
      </w:fldSimple>
      <w:r>
        <w:t xml:space="preserve"> Blockdiagramm des Codes </w:t>
      </w:r>
      <w:proofErr w:type="spellStart"/>
      <w:r>
        <w:t>Regleranpassung</w:t>
      </w:r>
      <w:bookmarkEnd w:id="157"/>
      <w:proofErr w:type="spellEnd"/>
    </w:p>
    <w:p w14:paraId="69AE0FF2" w14:textId="44B73666" w:rsidR="00D97185" w:rsidRDefault="00D97185" w:rsidP="00D97185"/>
    <w:p w14:paraId="43AEB4FB" w14:textId="103B14D6" w:rsidR="00D97185" w:rsidRDefault="00D97185" w:rsidP="00D97185"/>
    <w:p w14:paraId="459B010D" w14:textId="77777777" w:rsidR="00184B7F" w:rsidRDefault="00184B7F" w:rsidP="00D97185"/>
    <w:p w14:paraId="77F129E3" w14:textId="00A36F47" w:rsidR="00D97185" w:rsidRPr="00D97185" w:rsidRDefault="00196CD9" w:rsidP="00D97185">
      <w:pPr>
        <w:pStyle w:val="berschrift5"/>
      </w:pPr>
      <w:bookmarkStart w:id="158" w:name="_Toc68186541"/>
      <w:r>
        <w:lastRenderedPageBreak/>
        <w:t>Visualisierung des Regelverhaltens</w:t>
      </w:r>
      <w:bookmarkEnd w:id="158"/>
      <w:r>
        <w:t xml:space="preserve"> </w:t>
      </w:r>
    </w:p>
    <w:p w14:paraId="1996BA83" w14:textId="10EE839F" w:rsidR="00D97185" w:rsidRDefault="00196CD9" w:rsidP="00D97185">
      <w:r>
        <w:t xml:space="preserve">Um das Regelverhalten besser beurteilen zu können, wurde der Code dahingegen erweitert, dass in jedem Zyklus Positionsdaten, sowie Zeitstempel aufgenommen wurden. Das Prinzip der Aufnahme der Daten bzw. die Problematik der Ausgabe während des Betriebes, gleicht jenem </w:t>
      </w:r>
      <w:r w:rsidR="001C1722">
        <w:t>aus</w:t>
      </w:r>
      <w:r>
        <w:t xml:space="preserve"> </w:t>
      </w:r>
      <w:r>
        <w:fldChar w:fldCharType="begin"/>
      </w:r>
      <w:r>
        <w:instrText xml:space="preserve"> REF _Ref64798849 \r \h </w:instrText>
      </w:r>
      <w:r>
        <w:fldChar w:fldCharType="separate"/>
      </w:r>
      <w:r w:rsidR="00187300">
        <w:t>2.3.1.2</w:t>
      </w:r>
      <w:r>
        <w:fldChar w:fldCharType="end"/>
      </w:r>
      <w:r>
        <w:t xml:space="preserve"> </w:t>
      </w:r>
      <w:r>
        <w:fldChar w:fldCharType="begin"/>
      </w:r>
      <w:r>
        <w:instrText xml:space="preserve"> REF _Ref64798852 \h </w:instrText>
      </w:r>
      <w:r>
        <w:fldChar w:fldCharType="separate"/>
      </w:r>
      <w:r w:rsidR="00187300" w:rsidRPr="00F32212">
        <w:t>Aufbau der System Identifikation</w:t>
      </w:r>
      <w:r>
        <w:fldChar w:fldCharType="end"/>
      </w:r>
      <w:r>
        <w:t xml:space="preserve">. </w:t>
      </w:r>
    </w:p>
    <w:p w14:paraId="12B82FB9" w14:textId="77777777" w:rsidR="00196CD9" w:rsidRDefault="00196CD9" w:rsidP="00196CD9">
      <w:pPr>
        <w:keepNext/>
      </w:pPr>
      <w:r>
        <w:rPr>
          <w:noProof/>
        </w:rPr>
        <w:drawing>
          <wp:inline distT="0" distB="0" distL="0" distR="0" wp14:anchorId="7D846F93" wp14:editId="12CFD009">
            <wp:extent cx="4879075" cy="2871942"/>
            <wp:effectExtent l="0" t="0" r="0" b="508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3290" cy="2897968"/>
                    </a:xfrm>
                    <a:prstGeom prst="rect">
                      <a:avLst/>
                    </a:prstGeom>
                  </pic:spPr>
                </pic:pic>
              </a:graphicData>
            </a:graphic>
          </wp:inline>
        </w:drawing>
      </w:r>
    </w:p>
    <w:p w14:paraId="3FFDB451" w14:textId="5DA7DA63" w:rsidR="00196CD9" w:rsidRDefault="00196CD9" w:rsidP="00196CD9">
      <w:pPr>
        <w:pStyle w:val="Beschriftung"/>
      </w:pPr>
      <w:bookmarkStart w:id="159" w:name="_Toc68186701"/>
      <w:r>
        <w:t xml:space="preserve">Abbildung </w:t>
      </w:r>
      <w:fldSimple w:instr=" SEQ Abbildung \* ARABIC ">
        <w:r w:rsidR="00187300">
          <w:rPr>
            <w:noProof/>
          </w:rPr>
          <w:t>33</w:t>
        </w:r>
      </w:fldSimple>
      <w:r>
        <w:t xml:space="preserve"> Blockdiagramm des Codes zur Visualisierung der Regelung</w:t>
      </w:r>
      <w:bookmarkEnd w:id="159"/>
    </w:p>
    <w:p w14:paraId="42F047AD" w14:textId="58CA4CAC" w:rsidR="004E3C12" w:rsidRDefault="004E3C12" w:rsidP="004E3C12">
      <w:r>
        <w:t>Das Verhalten des iterativ ermittelten Reglers sah wie folgt aus:</w:t>
      </w:r>
    </w:p>
    <w:p w14:paraId="1FCF3E54" w14:textId="03C5A8E4" w:rsidR="004E3C12" w:rsidRDefault="00591445" w:rsidP="004E3C12">
      <w:pPr>
        <w:keepNext/>
      </w:pPr>
      <w:r>
        <w:rPr>
          <w:noProof/>
        </w:rPr>
        <w:drawing>
          <wp:inline distT="0" distB="0" distL="0" distR="0" wp14:anchorId="50ECF85C" wp14:editId="62B27F7C">
            <wp:extent cx="5036024" cy="2772255"/>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8845" cy="2795827"/>
                    </a:xfrm>
                    <a:prstGeom prst="rect">
                      <a:avLst/>
                    </a:prstGeom>
                  </pic:spPr>
                </pic:pic>
              </a:graphicData>
            </a:graphic>
          </wp:inline>
        </w:drawing>
      </w:r>
    </w:p>
    <w:p w14:paraId="63EC3AF9" w14:textId="0E64A005" w:rsidR="004E3C12" w:rsidRDefault="004E3C12" w:rsidP="004E3C12">
      <w:pPr>
        <w:pStyle w:val="Beschriftung"/>
      </w:pPr>
      <w:bookmarkStart w:id="160" w:name="_Ref64800389"/>
      <w:bookmarkStart w:id="161" w:name="_Toc68186702"/>
      <w:r>
        <w:t xml:space="preserve">Abbildung </w:t>
      </w:r>
      <w:fldSimple w:instr=" SEQ Abbildung \* ARABIC ">
        <w:r w:rsidR="00187300">
          <w:rPr>
            <w:noProof/>
          </w:rPr>
          <w:t>34</w:t>
        </w:r>
      </w:fldSimple>
      <w:r>
        <w:t xml:space="preserve"> Regelungsverhalten iterativ ermittelter Regler</w:t>
      </w:r>
      <w:bookmarkEnd w:id="160"/>
      <w:bookmarkEnd w:id="161"/>
    </w:p>
    <w:p w14:paraId="7818C972" w14:textId="48E2D400" w:rsidR="004E3C12" w:rsidRDefault="004E3C12" w:rsidP="004E3C12">
      <w:r>
        <w:t xml:space="preserve">Die aufgenommenen Daten im Bereich </w:t>
      </w:r>
      <w:r w:rsidR="00D81128">
        <w:t>0.8s</w:t>
      </w:r>
      <w:r>
        <w:t xml:space="preserve"> bis 1.5s, werden in </w:t>
      </w:r>
      <w:r>
        <w:fldChar w:fldCharType="begin"/>
      </w:r>
      <w:r>
        <w:instrText xml:space="preserve"> REF _Ref64800389 \h </w:instrText>
      </w:r>
      <w:r>
        <w:fldChar w:fldCharType="separate"/>
      </w:r>
      <w:r w:rsidR="00187300">
        <w:t xml:space="preserve">Abbildung </w:t>
      </w:r>
      <w:r w:rsidR="00187300">
        <w:rPr>
          <w:noProof/>
        </w:rPr>
        <w:t>34</w:t>
      </w:r>
      <w:r w:rsidR="00187300">
        <w:t xml:space="preserve"> Regelungsverhalten iterativ ermittelter Regler</w:t>
      </w:r>
      <w:r>
        <w:fldChar w:fldCharType="end"/>
      </w:r>
      <w:r>
        <w:t xml:space="preserve"> nicht dargestellt, da das Verhalten ab </w:t>
      </w:r>
      <w:r w:rsidR="00D81128">
        <w:t>0.8</w:t>
      </w:r>
      <w:r>
        <w:t>s unverändert bleibt.</w:t>
      </w:r>
      <w:r w:rsidR="00D81128">
        <w:t xml:space="preserve"> </w:t>
      </w:r>
      <w:r w:rsidR="009D148C">
        <w:t xml:space="preserve">Die gestellten Anforderungen konnten eingehalten werden. </w:t>
      </w:r>
    </w:p>
    <w:p w14:paraId="772A0BC2" w14:textId="77777777" w:rsidR="00184B7F" w:rsidRDefault="00184B7F" w:rsidP="004E3C12"/>
    <w:p w14:paraId="0AAC994F" w14:textId="58FAC4B3" w:rsidR="001C1722" w:rsidRDefault="001C1722" w:rsidP="004E3C12">
      <w:r>
        <w:lastRenderedPageBreak/>
        <w:t xml:space="preserve">Die iterativ ermittelten Proportionalitätskonstante dieses Reglers </w:t>
      </w:r>
      <w:proofErr w:type="gramStart"/>
      <w:r>
        <w:t>waren</w:t>
      </w:r>
      <w:proofErr w:type="gramEnd"/>
      <w:r>
        <w:t xml:space="preserve">: </w:t>
      </w:r>
    </w:p>
    <w:p w14:paraId="1A273A42" w14:textId="0B31C836" w:rsidR="001C1722" w:rsidRPr="00C833C3" w:rsidRDefault="00E729F5" w:rsidP="001C1722">
      <w:pPr>
        <w:pStyle w:val="Listenabsatz"/>
        <w:numPr>
          <w:ilvl w:val="0"/>
          <w:numId w:val="17"/>
        </w:numPr>
        <w:rPr>
          <w:rFonts w:eastAsiaTheme="minorEastAsia"/>
          <w:iCs/>
        </w:rPr>
      </w:pPr>
      <m:oMath>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P</m:t>
            </m:r>
          </m:sub>
        </m:sSub>
        <m:r>
          <m:rPr>
            <m:sty m:val="p"/>
          </m:rPr>
          <w:rPr>
            <w:rFonts w:ascii="Cambria Math" w:hAnsi="Cambria Math"/>
          </w:rPr>
          <m:t>=3</m:t>
        </m:r>
      </m:oMath>
    </w:p>
    <w:p w14:paraId="6DF2C373" w14:textId="5E636CBE" w:rsidR="001C1722" w:rsidRPr="00C833C3" w:rsidRDefault="00E729F5" w:rsidP="001C1722">
      <w:pPr>
        <w:pStyle w:val="Listenabsatz"/>
        <w:numPr>
          <w:ilvl w:val="0"/>
          <w:numId w:val="17"/>
        </w:numPr>
        <w:rPr>
          <w:rFonts w:eastAsiaTheme="minorEastAsia"/>
          <w:iCs/>
        </w:rPr>
      </w:pP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I</m:t>
            </m:r>
          </m:sub>
        </m:sSub>
        <m:r>
          <m:rPr>
            <m:sty m:val="p"/>
          </m:rPr>
          <w:rPr>
            <w:rFonts w:ascii="Cambria Math" w:eastAsiaTheme="minorEastAsia" w:hAnsi="Cambria Math"/>
          </w:rPr>
          <m:t>=0,03</m:t>
        </m:r>
      </m:oMath>
    </w:p>
    <w:p w14:paraId="0C4EF405" w14:textId="25DB010B" w:rsidR="00184B7F" w:rsidRPr="00184B7F" w:rsidRDefault="00E729F5" w:rsidP="00184B7F">
      <w:pPr>
        <w:pStyle w:val="Listenabsatz"/>
        <w:numPr>
          <w:ilvl w:val="0"/>
          <w:numId w:val="17"/>
        </w:numP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 0,02</m:t>
        </m:r>
      </m:oMath>
    </w:p>
    <w:p w14:paraId="619B611B" w14:textId="3765964A" w:rsidR="00D81128" w:rsidRDefault="00D81128" w:rsidP="004E3C12">
      <w:r>
        <w:t>Nachdem der Fehler der Stellgrößenbeschränkung erkannt und behoben wurde, konnten die</w:t>
      </w:r>
      <w:r w:rsidR="002D13CF">
        <w:t xml:space="preserve">, unter </w:t>
      </w:r>
      <w:r w:rsidR="002D13CF">
        <w:fldChar w:fldCharType="begin"/>
      </w:r>
      <w:r w:rsidR="002D13CF">
        <w:instrText xml:space="preserve"> REF _Ref64804836 \r \h </w:instrText>
      </w:r>
      <w:r w:rsidR="002D13CF">
        <w:fldChar w:fldCharType="separate"/>
      </w:r>
      <w:r w:rsidR="00187300">
        <w:t>2.3.2.3.2</w:t>
      </w:r>
      <w:r w:rsidR="002D13CF">
        <w:fldChar w:fldCharType="end"/>
      </w:r>
      <w:r w:rsidR="002D13CF">
        <w:t xml:space="preserve"> </w:t>
      </w:r>
      <w:r w:rsidR="002D13CF">
        <w:fldChar w:fldCharType="begin"/>
      </w:r>
      <w:r w:rsidR="002D13CF">
        <w:instrText xml:space="preserve"> REF _Ref64804839 \h </w:instrText>
      </w:r>
      <w:r w:rsidR="002D13CF">
        <w:fldChar w:fldCharType="separate"/>
      </w:r>
      <w:r w:rsidR="00187300" w:rsidRPr="00AD55FB">
        <w:t xml:space="preserve">Root </w:t>
      </w:r>
      <w:proofErr w:type="spellStart"/>
      <w:r w:rsidR="00187300" w:rsidRPr="00AD55FB">
        <w:t>Locus</w:t>
      </w:r>
      <w:proofErr w:type="spellEnd"/>
      <w:r w:rsidR="00187300" w:rsidRPr="00AD55FB">
        <w:t xml:space="preserve"> Methode</w:t>
      </w:r>
      <w:r w:rsidR="002D13CF">
        <w:fldChar w:fldCharType="end"/>
      </w:r>
      <w:r w:rsidR="002D13CF">
        <w:t>,</w:t>
      </w:r>
      <w:r>
        <w:t xml:space="preserve"> simulativ ermittelten </w:t>
      </w:r>
      <w:r w:rsidR="002D13CF">
        <w:t>Parameter</w:t>
      </w:r>
      <w:r>
        <w:t xml:space="preserve"> ebenfalls getestet werden. </w:t>
      </w:r>
      <w:r w:rsidR="00D13361">
        <w:t xml:space="preserve">Aufgrund der Begrenzung auf 5V mussten </w:t>
      </w:r>
      <w:r w:rsidR="004F4B90">
        <w:t xml:space="preserve">nun </w:t>
      </w:r>
      <w:r w:rsidR="00D13361">
        <w:t xml:space="preserve">jedoch </w:t>
      </w:r>
      <w:r w:rsidR="004F4B90">
        <w:t>sämtliche</w:t>
      </w:r>
      <w:r w:rsidR="00D13361">
        <w:t xml:space="preserve"> Stell</w:t>
      </w:r>
      <w:r w:rsidR="004F4B90">
        <w:t>größen</w:t>
      </w:r>
      <w:r w:rsidR="00D13361">
        <w:t>befehle des Reglers</w:t>
      </w:r>
      <w:r w:rsidR="004F4B90">
        <w:t>,</w:t>
      </w:r>
      <w:r w:rsidR="00D13361">
        <w:t xml:space="preserve"> mit 51 multipliziert werden um einen Wert</w:t>
      </w:r>
      <w:r w:rsidR="004F4B90">
        <w:t>, zwischen 0 und 255,</w:t>
      </w:r>
      <w:r w:rsidR="00D13361">
        <w:t xml:space="preserve"> für die PWM Ansteuerung zu berechnen. </w:t>
      </w:r>
      <w:r w:rsidR="00591445">
        <w:t>Das Verhalten des simulativ ermittelten Reglers sah wie folgt aus:</w:t>
      </w:r>
    </w:p>
    <w:p w14:paraId="2BB93E58" w14:textId="77777777" w:rsidR="00591445" w:rsidRDefault="00591445" w:rsidP="00591445">
      <w:pPr>
        <w:keepNext/>
      </w:pPr>
      <w:r>
        <w:rPr>
          <w:noProof/>
        </w:rPr>
        <w:drawing>
          <wp:inline distT="0" distB="0" distL="0" distR="0" wp14:anchorId="704C531F" wp14:editId="61079476">
            <wp:extent cx="5569527" cy="3185657"/>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6129" cy="3218032"/>
                    </a:xfrm>
                    <a:prstGeom prst="rect">
                      <a:avLst/>
                    </a:prstGeom>
                  </pic:spPr>
                </pic:pic>
              </a:graphicData>
            </a:graphic>
          </wp:inline>
        </w:drawing>
      </w:r>
    </w:p>
    <w:p w14:paraId="50CB8F0D" w14:textId="5D699408" w:rsidR="00D13361" w:rsidRDefault="00591445" w:rsidP="00591445">
      <w:pPr>
        <w:pStyle w:val="Beschriftung"/>
      </w:pPr>
      <w:bookmarkStart w:id="162" w:name="_Ref64804983"/>
      <w:bookmarkStart w:id="163" w:name="_Toc68186703"/>
      <w:r>
        <w:t xml:space="preserve">Abbildung </w:t>
      </w:r>
      <w:fldSimple w:instr=" SEQ Abbildung \* ARABIC ">
        <w:r w:rsidR="00187300">
          <w:rPr>
            <w:noProof/>
          </w:rPr>
          <w:t>35</w:t>
        </w:r>
      </w:fldSimple>
      <w:r>
        <w:t xml:space="preserve"> Regelungsverhalten simulativ ermittelter Regler</w:t>
      </w:r>
      <w:bookmarkEnd w:id="162"/>
      <w:bookmarkEnd w:id="163"/>
    </w:p>
    <w:p w14:paraId="5E2ED478" w14:textId="3606FA81" w:rsidR="00184B7F" w:rsidRPr="004E3C12" w:rsidRDefault="002D13CF" w:rsidP="004E3C12">
      <w:r>
        <w:t xml:space="preserve">Die aufgenommenen Daten im Bereich 0.8s bis 1.5s, werden in </w:t>
      </w:r>
      <w:r>
        <w:fldChar w:fldCharType="begin"/>
      </w:r>
      <w:r>
        <w:instrText xml:space="preserve"> REF _Ref64804983 \h </w:instrText>
      </w:r>
      <w:r>
        <w:fldChar w:fldCharType="separate"/>
      </w:r>
      <w:r w:rsidR="00187300">
        <w:t xml:space="preserve">Abbildung </w:t>
      </w:r>
      <w:r w:rsidR="00187300">
        <w:rPr>
          <w:noProof/>
        </w:rPr>
        <w:t>35</w:t>
      </w:r>
      <w:r w:rsidR="00187300">
        <w:t xml:space="preserve"> Regelungsverhalten simulativ ermittelter Regler</w:t>
      </w:r>
      <w:r>
        <w:fldChar w:fldCharType="end"/>
      </w:r>
      <w:r>
        <w:t xml:space="preserve"> nicht dargestellt, da das Verhalten ab 0.8s unverändert bleibt.</w:t>
      </w:r>
      <w:r w:rsidR="003047A8">
        <w:t xml:space="preserve"> Die gestellten Anforderungen in Form der Anstiegszeit, der Überschwinghöhe, der Einschwingzeit und des Steady-State-Error konnten eingehalten werden.</w:t>
      </w:r>
      <w:r>
        <w:t xml:space="preserve"> Im direkten Vergleich mit der Simulation aus </w:t>
      </w:r>
      <w:r>
        <w:fldChar w:fldCharType="begin"/>
      </w:r>
      <w:r>
        <w:instrText xml:space="preserve"> REF _Ref64805025 \h </w:instrText>
      </w:r>
      <w:r>
        <w:fldChar w:fldCharType="separate"/>
      </w:r>
      <w:r w:rsidR="00187300">
        <w:t xml:space="preserve">Abbildung </w:t>
      </w:r>
      <w:r w:rsidR="00187300">
        <w:rPr>
          <w:noProof/>
        </w:rPr>
        <w:t>30</w:t>
      </w:r>
      <w:r w:rsidR="00187300">
        <w:t xml:space="preserve"> Sprungantwort des Gesamtsystems</w:t>
      </w:r>
      <w:r>
        <w:fldChar w:fldCharType="end"/>
      </w:r>
      <w:r>
        <w:t xml:space="preserve"> </w:t>
      </w:r>
      <w:r w:rsidR="007E6807">
        <w:t>sind</w:t>
      </w:r>
      <w:r w:rsidR="003047A8">
        <w:t xml:space="preserve"> jedoch</w:t>
      </w:r>
      <w:r w:rsidR="007E6807">
        <w:t xml:space="preserve"> starke Diskrepanzen ersichtlich, diese Änderung des Verhaltens könnte, durch die Nutzung von </w:t>
      </w:r>
      <w:r w:rsidR="003047A8">
        <w:t xml:space="preserve">in der </w:t>
      </w:r>
      <w:r w:rsidR="007E6807">
        <w:t>kontinuierlichen</w:t>
      </w:r>
      <w:r w:rsidR="003047A8">
        <w:t xml:space="preserve"> Zeitebene ermittelten,</w:t>
      </w:r>
      <w:r w:rsidR="007E6807">
        <w:t xml:space="preserve"> Proportionalitätskonstanten in der diskreten Zeitebene, oder durch die nicht berücksichtigten nichtlinearen Reibungsbeziehungen des Aktuators herbeigeführt worden sein.</w:t>
      </w:r>
    </w:p>
    <w:p w14:paraId="4ADDA343" w14:textId="37DE0F5E" w:rsidR="00DB1742" w:rsidRPr="00DB1742" w:rsidRDefault="00834EFD" w:rsidP="002440C5">
      <w:r>
        <w:t>Nachdem</w:t>
      </w:r>
      <w:r w:rsidR="007E6807">
        <w:t>, jedoch</w:t>
      </w:r>
      <w:r>
        <w:t xml:space="preserve"> sowohl der iterativ ermittelte Regler als auch der simulativ ermittelte</w:t>
      </w:r>
      <w:r w:rsidR="007E6807">
        <w:t xml:space="preserve"> Regler</w:t>
      </w:r>
      <w:r>
        <w:t xml:space="preserve"> ein</w:t>
      </w:r>
      <w:r w:rsidR="007E6807">
        <w:t xml:space="preserve"> stabiles und</w:t>
      </w:r>
      <w:r>
        <w:t xml:space="preserve"> gutes Ergebnis lieferten, wurde entschieden, aufgrund zeitlicher Bedrängnis, zum Gesamtaufbau des Projektes überzugehen. </w:t>
      </w:r>
    </w:p>
    <w:p w14:paraId="6F3EE91E" w14:textId="7CED17BD" w:rsidR="00FA79E7" w:rsidRDefault="00FA79E7" w:rsidP="00FA79E7">
      <w:pPr>
        <w:pStyle w:val="berschrift1"/>
        <w:rPr>
          <w:rFonts w:cs="Times New Roman"/>
        </w:rPr>
      </w:pPr>
      <w:bookmarkStart w:id="164" w:name="_Toc60488692"/>
      <w:bookmarkStart w:id="165" w:name="_Toc63408897"/>
      <w:bookmarkStart w:id="166" w:name="_Toc64823186"/>
      <w:bookmarkStart w:id="167" w:name="_Toc68186542"/>
      <w:r>
        <w:rPr>
          <w:rFonts w:cs="Times New Roman"/>
        </w:rPr>
        <w:lastRenderedPageBreak/>
        <w:t>Softwareentwicklung</w:t>
      </w:r>
      <w:bookmarkEnd w:id="164"/>
      <w:bookmarkEnd w:id="165"/>
      <w:r>
        <w:rPr>
          <w:rFonts w:cs="Times New Roman"/>
        </w:rPr>
        <w:t xml:space="preserve"> (Stundner)</w:t>
      </w:r>
      <w:bookmarkEnd w:id="166"/>
      <w:bookmarkEnd w:id="167"/>
    </w:p>
    <w:p w14:paraId="63FD6EED" w14:textId="77777777" w:rsidR="008E2401" w:rsidRDefault="008E2401" w:rsidP="008E2401">
      <w:pPr>
        <w:pStyle w:val="berschrift2"/>
      </w:pPr>
      <w:bookmarkStart w:id="168" w:name="_Toc60488675"/>
      <w:bookmarkStart w:id="169" w:name="_Toc60758542"/>
      <w:bookmarkStart w:id="170" w:name="_Toc68186543"/>
      <w:r>
        <w:t>Gruppeninterne Richtlinien</w:t>
      </w:r>
      <w:bookmarkEnd w:id="168"/>
      <w:bookmarkEnd w:id="169"/>
      <w:bookmarkEnd w:id="170"/>
    </w:p>
    <w:p w14:paraId="0C955B0F" w14:textId="77777777" w:rsidR="008E2401" w:rsidRDefault="008E2401" w:rsidP="008E2401">
      <w:r>
        <w:t>Da die gesamte Software später zusammengefügt werden musste, haben wir uns dazu entschieden Richtlinien aufzustellen, welche es uns vereinfachen die Codes zusammenzuführen bzw. wird der Code dadurch verständlicher und einheitlicher.</w:t>
      </w:r>
    </w:p>
    <w:p w14:paraId="58D30392" w14:textId="77777777" w:rsidR="008E2401" w:rsidRDefault="008E2401" w:rsidP="008E2401">
      <w:pPr>
        <w:pStyle w:val="berschrift3"/>
      </w:pPr>
      <w:bookmarkStart w:id="171" w:name="_Toc60488676"/>
      <w:bookmarkStart w:id="172" w:name="_Toc60758543"/>
      <w:bookmarkStart w:id="173" w:name="_Toc68186544"/>
      <w:r>
        <w:t>Namensgebung</w:t>
      </w:r>
      <w:bookmarkEnd w:id="171"/>
      <w:bookmarkEnd w:id="172"/>
      <w:bookmarkEnd w:id="173"/>
    </w:p>
    <w:p w14:paraId="323CEFED" w14:textId="77777777" w:rsidR="008E2401" w:rsidRDefault="008E2401" w:rsidP="008E2401">
      <w:r>
        <w:t>Bei der Namensgebung wird beachtet, dass alles klein geschrieben ist bis auf den Anfangsbuchstaben bei Klassen. Weiters müssen Namen, die aus mehreren Teilnamen bestehen mit einen Unterstrich getrennt werden.</w:t>
      </w:r>
    </w:p>
    <w:p w14:paraId="66CD228C" w14:textId="77777777" w:rsidR="008E2401" w:rsidRDefault="008E2401" w:rsidP="008E2401">
      <w:pPr>
        <w:pStyle w:val="berschrift4"/>
      </w:pPr>
      <w:bookmarkStart w:id="174" w:name="_Toc60488677"/>
      <w:bookmarkStart w:id="175" w:name="_Toc60758544"/>
      <w:bookmarkStart w:id="176" w:name="_Toc68186545"/>
      <w:r>
        <w:t>Variablen</w:t>
      </w:r>
      <w:bookmarkEnd w:id="174"/>
      <w:bookmarkEnd w:id="175"/>
      <w:bookmarkEnd w:id="176"/>
    </w:p>
    <w:p w14:paraId="66B351B0" w14:textId="77777777" w:rsidR="008E2401" w:rsidRDefault="008E2401" w:rsidP="008E2401">
      <w:pPr>
        <w:numPr>
          <w:ilvl w:val="0"/>
          <w:numId w:val="19"/>
        </w:numPr>
        <w:spacing w:before="100" w:beforeAutospacing="1" w:after="100" w:afterAutospacing="1" w:line="240" w:lineRule="auto"/>
        <w:rPr>
          <w:rFonts w:eastAsia="Times New Roman"/>
          <w:szCs w:val="24"/>
          <w:lang w:eastAsia="de-AT"/>
        </w:rPr>
      </w:pPr>
      <w:r>
        <w:rPr>
          <w:rFonts w:eastAsia="Times New Roman"/>
          <w:szCs w:val="24"/>
          <w:lang w:eastAsia="de-AT"/>
        </w:rPr>
        <w:t>KEYWORD (</w:t>
      </w:r>
      <w:proofErr w:type="spellStart"/>
      <w:r>
        <w:rPr>
          <w:rFonts w:eastAsia="Times New Roman"/>
          <w:szCs w:val="24"/>
          <w:lang w:eastAsia="de-AT"/>
        </w:rPr>
        <w:t>int</w:t>
      </w:r>
      <w:proofErr w:type="spellEnd"/>
      <w:r>
        <w:rPr>
          <w:rFonts w:eastAsia="Times New Roman"/>
          <w:szCs w:val="24"/>
          <w:lang w:eastAsia="de-AT"/>
        </w:rPr>
        <w:t xml:space="preserve">) </w:t>
      </w:r>
      <w:proofErr w:type="spellStart"/>
      <w:r>
        <w:rPr>
          <w:rFonts w:eastAsia="Times New Roman"/>
          <w:szCs w:val="24"/>
          <w:lang w:eastAsia="de-AT"/>
        </w:rPr>
        <w:t>single</w:t>
      </w:r>
      <w:proofErr w:type="spellEnd"/>
      <w:r>
        <w:rPr>
          <w:rFonts w:eastAsia="Times New Roman"/>
          <w:szCs w:val="24"/>
          <w:lang w:eastAsia="de-AT"/>
        </w:rPr>
        <w:t>;</w:t>
      </w:r>
    </w:p>
    <w:p w14:paraId="0851BE4F" w14:textId="77777777" w:rsidR="008E2401" w:rsidRDefault="008E2401" w:rsidP="008E2401">
      <w:pPr>
        <w:numPr>
          <w:ilvl w:val="0"/>
          <w:numId w:val="19"/>
        </w:numPr>
        <w:spacing w:before="100" w:beforeAutospacing="1" w:after="100" w:afterAutospacing="1" w:line="240" w:lineRule="auto"/>
        <w:rPr>
          <w:rFonts w:eastAsia="Times New Roman"/>
          <w:szCs w:val="24"/>
          <w:lang w:eastAsia="de-AT"/>
        </w:rPr>
      </w:pPr>
      <w:r>
        <w:rPr>
          <w:rFonts w:eastAsia="Times New Roman"/>
          <w:szCs w:val="24"/>
          <w:lang w:eastAsia="de-AT"/>
        </w:rPr>
        <w:t>KEYWORD (</w:t>
      </w:r>
      <w:proofErr w:type="spellStart"/>
      <w:r>
        <w:rPr>
          <w:rFonts w:eastAsia="Times New Roman"/>
          <w:szCs w:val="24"/>
          <w:lang w:eastAsia="de-AT"/>
        </w:rPr>
        <w:t>int</w:t>
      </w:r>
      <w:proofErr w:type="spellEnd"/>
      <w:r>
        <w:rPr>
          <w:rFonts w:eastAsia="Times New Roman"/>
          <w:szCs w:val="24"/>
          <w:lang w:eastAsia="de-AT"/>
        </w:rPr>
        <w:t xml:space="preserve">) </w:t>
      </w:r>
      <w:proofErr w:type="spellStart"/>
      <w:r>
        <w:rPr>
          <w:rFonts w:eastAsia="Times New Roman"/>
          <w:szCs w:val="24"/>
          <w:lang w:eastAsia="de-AT"/>
        </w:rPr>
        <w:t>multiple_words</w:t>
      </w:r>
      <w:proofErr w:type="spellEnd"/>
      <w:r>
        <w:rPr>
          <w:rFonts w:eastAsia="Times New Roman"/>
          <w:szCs w:val="24"/>
          <w:lang w:eastAsia="de-AT"/>
        </w:rPr>
        <w:t>;</w:t>
      </w:r>
    </w:p>
    <w:p w14:paraId="42FE895B" w14:textId="77777777" w:rsidR="008E2401" w:rsidRDefault="008E2401" w:rsidP="008E2401">
      <w:pPr>
        <w:keepNext/>
        <w:spacing w:before="100" w:beforeAutospacing="1" w:after="100" w:afterAutospacing="1" w:line="240" w:lineRule="auto"/>
      </w:pPr>
      <w:r>
        <w:rPr>
          <w:noProof/>
        </w:rPr>
        <w:drawing>
          <wp:inline distT="0" distB="0" distL="0" distR="0" wp14:anchorId="2183BF7D" wp14:editId="5655F2B4">
            <wp:extent cx="5162550" cy="619125"/>
            <wp:effectExtent l="0" t="0" r="0" b="95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2550" cy="619125"/>
                    </a:xfrm>
                    <a:prstGeom prst="rect">
                      <a:avLst/>
                    </a:prstGeom>
                    <a:noFill/>
                    <a:ln>
                      <a:noFill/>
                    </a:ln>
                  </pic:spPr>
                </pic:pic>
              </a:graphicData>
            </a:graphic>
          </wp:inline>
        </w:drawing>
      </w:r>
    </w:p>
    <w:p w14:paraId="39E84BCA" w14:textId="3F365159" w:rsidR="008E2401" w:rsidRDefault="008E2401" w:rsidP="008E2401">
      <w:pPr>
        <w:pStyle w:val="Beschriftung"/>
        <w:rPr>
          <w:rFonts w:eastAsia="Times New Roman"/>
          <w:szCs w:val="24"/>
          <w:lang w:eastAsia="de-AT"/>
        </w:rPr>
      </w:pPr>
      <w:bookmarkStart w:id="177" w:name="_Toc68186704"/>
      <w:r>
        <w:t xml:space="preserve">Abbildung </w:t>
      </w:r>
      <w:fldSimple w:instr=" SEQ Abbildung \* ARABIC ">
        <w:r w:rsidR="00187300">
          <w:rPr>
            <w:noProof/>
          </w:rPr>
          <w:t>36</w:t>
        </w:r>
      </w:fldSimple>
      <w:r>
        <w:rPr>
          <w:noProof/>
        </w:rPr>
        <w:t xml:space="preserve"> </w:t>
      </w:r>
      <w:r>
        <w:t>Beispielsbezeichnung für die Variablen</w:t>
      </w:r>
      <w:bookmarkEnd w:id="177"/>
    </w:p>
    <w:p w14:paraId="1FB05528" w14:textId="77777777" w:rsidR="008E2401" w:rsidRDefault="008E2401" w:rsidP="008E2401">
      <w:pPr>
        <w:pStyle w:val="berschrift4"/>
      </w:pPr>
      <w:bookmarkStart w:id="178" w:name="_Toc60488678"/>
      <w:bookmarkStart w:id="179" w:name="_Toc60758545"/>
      <w:bookmarkStart w:id="180" w:name="_Toc68186546"/>
      <w:r>
        <w:t>Funktionen</w:t>
      </w:r>
      <w:bookmarkEnd w:id="178"/>
      <w:bookmarkEnd w:id="179"/>
      <w:bookmarkEnd w:id="180"/>
    </w:p>
    <w:p w14:paraId="4ABFB207" w14:textId="77777777" w:rsidR="008E2401" w:rsidRDefault="008E2401" w:rsidP="008E2401">
      <w:pPr>
        <w:numPr>
          <w:ilvl w:val="0"/>
          <w:numId w:val="20"/>
        </w:numPr>
        <w:spacing w:before="100" w:beforeAutospacing="1" w:after="100" w:afterAutospacing="1" w:line="240" w:lineRule="auto"/>
        <w:rPr>
          <w:rFonts w:eastAsia="Times New Roman"/>
          <w:szCs w:val="24"/>
          <w:lang w:eastAsia="de-AT"/>
        </w:rPr>
      </w:pPr>
      <w:r>
        <w:rPr>
          <w:rFonts w:eastAsia="Times New Roman"/>
          <w:szCs w:val="24"/>
          <w:lang w:eastAsia="de-AT"/>
        </w:rPr>
        <w:t>RÜCKGABEWERT (</w:t>
      </w:r>
      <w:proofErr w:type="spellStart"/>
      <w:r>
        <w:rPr>
          <w:rFonts w:eastAsia="Times New Roman"/>
          <w:szCs w:val="24"/>
          <w:lang w:eastAsia="de-AT"/>
        </w:rPr>
        <w:t>void</w:t>
      </w:r>
      <w:proofErr w:type="spellEnd"/>
      <w:r>
        <w:rPr>
          <w:rFonts w:eastAsia="Times New Roman"/>
          <w:szCs w:val="24"/>
          <w:lang w:eastAsia="de-AT"/>
        </w:rPr>
        <w:t xml:space="preserve">) </w:t>
      </w:r>
      <w:proofErr w:type="spellStart"/>
      <w:proofErr w:type="gramStart"/>
      <w:r>
        <w:rPr>
          <w:rFonts w:eastAsia="Times New Roman"/>
          <w:szCs w:val="24"/>
          <w:lang w:eastAsia="de-AT"/>
        </w:rPr>
        <w:t>single</w:t>
      </w:r>
      <w:proofErr w:type="spellEnd"/>
      <w:r>
        <w:rPr>
          <w:rFonts w:eastAsia="Times New Roman"/>
          <w:szCs w:val="24"/>
          <w:lang w:eastAsia="de-AT"/>
        </w:rPr>
        <w:t>(</w:t>
      </w:r>
      <w:proofErr w:type="gramEnd"/>
      <w:r>
        <w:rPr>
          <w:rFonts w:eastAsia="Times New Roman"/>
          <w:szCs w:val="24"/>
          <w:lang w:eastAsia="de-AT"/>
        </w:rPr>
        <w:t>);</w:t>
      </w:r>
    </w:p>
    <w:p w14:paraId="371D8FDC" w14:textId="77777777" w:rsidR="008E2401" w:rsidRDefault="008E2401" w:rsidP="008E2401">
      <w:pPr>
        <w:numPr>
          <w:ilvl w:val="0"/>
          <w:numId w:val="20"/>
        </w:numPr>
        <w:spacing w:before="100" w:beforeAutospacing="1" w:after="100" w:afterAutospacing="1" w:line="240" w:lineRule="auto"/>
        <w:rPr>
          <w:rFonts w:eastAsia="Times New Roman"/>
          <w:szCs w:val="24"/>
          <w:lang w:eastAsia="de-AT"/>
        </w:rPr>
      </w:pPr>
      <w:r>
        <w:rPr>
          <w:rFonts w:eastAsia="Times New Roman"/>
          <w:szCs w:val="24"/>
          <w:lang w:eastAsia="de-AT"/>
        </w:rPr>
        <w:t>RÜCKGABEWERT (</w:t>
      </w:r>
      <w:proofErr w:type="spellStart"/>
      <w:r>
        <w:rPr>
          <w:rFonts w:eastAsia="Times New Roman"/>
          <w:szCs w:val="24"/>
          <w:lang w:eastAsia="de-AT"/>
        </w:rPr>
        <w:t>void</w:t>
      </w:r>
      <w:proofErr w:type="spellEnd"/>
      <w:r>
        <w:rPr>
          <w:rFonts w:eastAsia="Times New Roman"/>
          <w:szCs w:val="24"/>
          <w:lang w:eastAsia="de-AT"/>
        </w:rPr>
        <w:t xml:space="preserve">) </w:t>
      </w:r>
      <w:proofErr w:type="spellStart"/>
      <w:r>
        <w:rPr>
          <w:rFonts w:eastAsia="Times New Roman"/>
          <w:szCs w:val="24"/>
          <w:lang w:eastAsia="de-AT"/>
        </w:rPr>
        <w:t>multiple_</w:t>
      </w:r>
      <w:proofErr w:type="gramStart"/>
      <w:r>
        <w:rPr>
          <w:rFonts w:eastAsia="Times New Roman"/>
          <w:szCs w:val="24"/>
          <w:lang w:eastAsia="de-AT"/>
        </w:rPr>
        <w:t>words</w:t>
      </w:r>
      <w:proofErr w:type="spellEnd"/>
      <w:r>
        <w:rPr>
          <w:rFonts w:eastAsia="Times New Roman"/>
          <w:szCs w:val="24"/>
          <w:lang w:eastAsia="de-AT"/>
        </w:rPr>
        <w:t>(</w:t>
      </w:r>
      <w:proofErr w:type="gramEnd"/>
      <w:r>
        <w:rPr>
          <w:rFonts w:eastAsia="Times New Roman"/>
          <w:szCs w:val="24"/>
          <w:lang w:eastAsia="de-AT"/>
        </w:rPr>
        <w:t>);</w:t>
      </w:r>
    </w:p>
    <w:p w14:paraId="0424B22F" w14:textId="77777777" w:rsidR="008E2401" w:rsidRDefault="008E2401" w:rsidP="008E2401">
      <w:pPr>
        <w:keepNext/>
        <w:spacing w:before="100" w:beforeAutospacing="1" w:after="100" w:afterAutospacing="1" w:line="240" w:lineRule="auto"/>
      </w:pPr>
      <w:r>
        <w:rPr>
          <w:noProof/>
        </w:rPr>
        <w:drawing>
          <wp:inline distT="0" distB="0" distL="0" distR="0" wp14:anchorId="3A4CCA7E" wp14:editId="2F011B37">
            <wp:extent cx="5381625" cy="32385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1625" cy="323850"/>
                    </a:xfrm>
                    <a:prstGeom prst="rect">
                      <a:avLst/>
                    </a:prstGeom>
                    <a:noFill/>
                    <a:ln>
                      <a:noFill/>
                    </a:ln>
                  </pic:spPr>
                </pic:pic>
              </a:graphicData>
            </a:graphic>
          </wp:inline>
        </w:drawing>
      </w:r>
    </w:p>
    <w:p w14:paraId="0ED45E96" w14:textId="30FD3654" w:rsidR="008E2401" w:rsidRDefault="008E2401" w:rsidP="008E2401">
      <w:pPr>
        <w:pStyle w:val="Beschriftung"/>
        <w:rPr>
          <w:rFonts w:eastAsia="Times New Roman"/>
          <w:szCs w:val="24"/>
          <w:lang w:eastAsia="de-AT"/>
        </w:rPr>
      </w:pPr>
      <w:bookmarkStart w:id="181" w:name="_Toc68186705"/>
      <w:r>
        <w:t xml:space="preserve">Abbildung </w:t>
      </w:r>
      <w:fldSimple w:instr=" SEQ Abbildung \* ARABIC ">
        <w:r w:rsidR="00187300">
          <w:rPr>
            <w:noProof/>
          </w:rPr>
          <w:t>37</w:t>
        </w:r>
      </w:fldSimple>
      <w:r>
        <w:rPr>
          <w:noProof/>
        </w:rPr>
        <w:t xml:space="preserve"> </w:t>
      </w:r>
      <w:r>
        <w:t>Beispielsbezeichnung für die Funktionen</w:t>
      </w:r>
      <w:bookmarkEnd w:id="181"/>
    </w:p>
    <w:p w14:paraId="043D6C19" w14:textId="77777777" w:rsidR="008E2401" w:rsidRDefault="008E2401" w:rsidP="008E2401">
      <w:pPr>
        <w:pStyle w:val="berschrift4"/>
      </w:pPr>
      <w:bookmarkStart w:id="182" w:name="_Toc60488679"/>
      <w:bookmarkStart w:id="183" w:name="_Toc60758546"/>
      <w:bookmarkStart w:id="184" w:name="_Toc68186547"/>
      <w:r>
        <w:t>Klassen</w:t>
      </w:r>
      <w:bookmarkEnd w:id="182"/>
      <w:bookmarkEnd w:id="183"/>
      <w:bookmarkEnd w:id="184"/>
    </w:p>
    <w:p w14:paraId="4368B91F" w14:textId="77777777" w:rsidR="008E2401" w:rsidRDefault="008E2401" w:rsidP="008E2401">
      <w:pPr>
        <w:pStyle w:val="Listenabsatz"/>
        <w:numPr>
          <w:ilvl w:val="0"/>
          <w:numId w:val="21"/>
        </w:numPr>
        <w:spacing w:line="256" w:lineRule="auto"/>
      </w:pPr>
      <w:r>
        <w:t>Single</w:t>
      </w:r>
    </w:p>
    <w:p w14:paraId="2392C363" w14:textId="77777777" w:rsidR="008E2401" w:rsidRDefault="008E2401" w:rsidP="008E2401">
      <w:pPr>
        <w:pStyle w:val="Listenabsatz"/>
        <w:numPr>
          <w:ilvl w:val="0"/>
          <w:numId w:val="21"/>
        </w:numPr>
        <w:spacing w:line="256" w:lineRule="auto"/>
      </w:pPr>
      <w:proofErr w:type="spellStart"/>
      <w:r>
        <w:t>Multiple_words</w:t>
      </w:r>
      <w:proofErr w:type="spellEnd"/>
    </w:p>
    <w:p w14:paraId="505E80BC" w14:textId="77777777" w:rsidR="008E2401" w:rsidRDefault="008E2401" w:rsidP="008E2401">
      <w:pPr>
        <w:keepNext/>
      </w:pPr>
      <w:r>
        <w:rPr>
          <w:noProof/>
        </w:rPr>
        <w:drawing>
          <wp:inline distT="0" distB="0" distL="0" distR="0" wp14:anchorId="587DE5D8" wp14:editId="70E779A4">
            <wp:extent cx="5760720" cy="391795"/>
            <wp:effectExtent l="0" t="0" r="0"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91795"/>
                    </a:xfrm>
                    <a:prstGeom prst="rect">
                      <a:avLst/>
                    </a:prstGeom>
                    <a:noFill/>
                    <a:ln>
                      <a:noFill/>
                    </a:ln>
                  </pic:spPr>
                </pic:pic>
              </a:graphicData>
            </a:graphic>
          </wp:inline>
        </w:drawing>
      </w:r>
    </w:p>
    <w:p w14:paraId="547D88FB" w14:textId="71A627B9" w:rsidR="008E2401" w:rsidRDefault="008E2401" w:rsidP="008E2401">
      <w:pPr>
        <w:pStyle w:val="Beschriftung"/>
      </w:pPr>
      <w:bookmarkStart w:id="185" w:name="_Toc68186706"/>
      <w:r>
        <w:t xml:space="preserve">Abbildung </w:t>
      </w:r>
      <w:fldSimple w:instr=" SEQ Abbildung \* ARABIC ">
        <w:r w:rsidR="00187300">
          <w:rPr>
            <w:noProof/>
          </w:rPr>
          <w:t>38</w:t>
        </w:r>
      </w:fldSimple>
      <w:r>
        <w:t xml:space="preserve"> Beispielbezeichnung für die Klassen</w:t>
      </w:r>
      <w:bookmarkEnd w:id="185"/>
    </w:p>
    <w:p w14:paraId="6EFCF978" w14:textId="77777777" w:rsidR="008E2401" w:rsidRDefault="008E2401" w:rsidP="008E2401">
      <w:r>
        <w:br w:type="page"/>
      </w:r>
    </w:p>
    <w:p w14:paraId="79FB6D32" w14:textId="77777777" w:rsidR="008E2401" w:rsidRDefault="008E2401" w:rsidP="008E2401">
      <w:pPr>
        <w:pStyle w:val="berschrift3"/>
      </w:pPr>
      <w:bookmarkStart w:id="186" w:name="_Toc60488680"/>
      <w:bookmarkStart w:id="187" w:name="_Toc60758547"/>
      <w:bookmarkStart w:id="188" w:name="_Toc68186548"/>
      <w:r>
        <w:lastRenderedPageBreak/>
        <w:t>Kommentare</w:t>
      </w:r>
      <w:bookmarkEnd w:id="186"/>
      <w:bookmarkEnd w:id="187"/>
      <w:bookmarkEnd w:id="188"/>
    </w:p>
    <w:p w14:paraId="3D991A10" w14:textId="77777777" w:rsidR="008E2401" w:rsidRDefault="008E2401" w:rsidP="008E2401">
      <w:r>
        <w:t>Bei den Kommentaren haben wir darauf geachtet, dass man schnell einen Überblick hat, wenn man den Code öffnet. Im Folgenden sieht man die prinzipielle Struktur der Kommentare.</w:t>
      </w:r>
    </w:p>
    <w:p w14:paraId="3589BE3E" w14:textId="77777777" w:rsidR="008E2401" w:rsidRDefault="008E2401" w:rsidP="008E2401">
      <w:pPr>
        <w:numPr>
          <w:ilvl w:val="0"/>
          <w:numId w:val="22"/>
        </w:numPr>
        <w:spacing w:before="100" w:beforeAutospacing="1" w:after="100" w:afterAutospacing="1" w:line="240" w:lineRule="auto"/>
        <w:rPr>
          <w:rFonts w:eastAsia="Times New Roman"/>
          <w:szCs w:val="24"/>
          <w:lang w:eastAsia="de-AT"/>
        </w:rPr>
      </w:pPr>
      <w:r>
        <w:rPr>
          <w:rFonts w:eastAsia="Times New Roman"/>
          <w:szCs w:val="24"/>
          <w:lang w:eastAsia="de-AT"/>
        </w:rPr>
        <w:t xml:space="preserve">Es werden Zeilenkommentare verwendet </w:t>
      </w:r>
      <w:proofErr w:type="gramStart"/>
      <w:r>
        <w:rPr>
          <w:rFonts w:eastAsia="Times New Roman"/>
          <w:szCs w:val="24"/>
          <w:lang w:eastAsia="de-AT"/>
        </w:rPr>
        <w:t>( /</w:t>
      </w:r>
      <w:proofErr w:type="gramEnd"/>
      <w:r>
        <w:rPr>
          <w:rFonts w:eastAsia="Times New Roman"/>
          <w:szCs w:val="24"/>
          <w:lang w:eastAsia="de-AT"/>
        </w:rPr>
        <w:t>/ )</w:t>
      </w:r>
    </w:p>
    <w:p w14:paraId="00540F9E" w14:textId="77777777" w:rsidR="008E2401" w:rsidRDefault="008E2401" w:rsidP="008E2401">
      <w:pPr>
        <w:numPr>
          <w:ilvl w:val="0"/>
          <w:numId w:val="22"/>
        </w:numPr>
        <w:spacing w:before="100" w:beforeAutospacing="1" w:after="100" w:afterAutospacing="1" w:line="240" w:lineRule="auto"/>
        <w:rPr>
          <w:rFonts w:eastAsia="Times New Roman"/>
          <w:szCs w:val="24"/>
          <w:lang w:eastAsia="de-AT"/>
        </w:rPr>
      </w:pPr>
      <w:r>
        <w:rPr>
          <w:rFonts w:eastAsia="Times New Roman"/>
          <w:szCs w:val="24"/>
          <w:lang w:eastAsia="de-AT"/>
        </w:rPr>
        <w:t xml:space="preserve">Vor jeder Funktion wird folgender Block ausgefüllt hinzugefügt: </w:t>
      </w:r>
    </w:p>
    <w:p w14:paraId="33E7D1A1" w14:textId="77777777" w:rsidR="008E2401" w:rsidRDefault="008E2401" w:rsidP="008E2401">
      <w:pPr>
        <w:spacing w:before="100" w:beforeAutospacing="1" w:after="100" w:afterAutospacing="1" w:line="240" w:lineRule="auto"/>
        <w:ind w:left="720"/>
        <w:rPr>
          <w:rFonts w:eastAsia="Times New Roman"/>
          <w:szCs w:val="24"/>
          <w:lang w:eastAsia="de-AT"/>
        </w:rPr>
      </w:pPr>
      <w:r>
        <w:rPr>
          <w:rFonts w:eastAsia="Times New Roman"/>
          <w:szCs w:val="24"/>
          <w:lang w:eastAsia="de-AT"/>
        </w:rPr>
        <w:t xml:space="preserve">//@Funcname: </w:t>
      </w:r>
      <w:r>
        <w:rPr>
          <w:rFonts w:eastAsia="Times New Roman"/>
          <w:szCs w:val="24"/>
          <w:lang w:eastAsia="de-AT"/>
        </w:rPr>
        <w:br/>
        <w:t xml:space="preserve">//@Param: </w:t>
      </w:r>
      <w:r>
        <w:rPr>
          <w:rFonts w:eastAsia="Times New Roman"/>
          <w:szCs w:val="24"/>
          <w:lang w:eastAsia="de-AT"/>
        </w:rPr>
        <w:br/>
        <w:t xml:space="preserve">//@Return: </w:t>
      </w:r>
      <w:r>
        <w:rPr>
          <w:rFonts w:eastAsia="Times New Roman"/>
          <w:szCs w:val="24"/>
          <w:lang w:eastAsia="de-AT"/>
        </w:rPr>
        <w:br/>
        <w:t>//@Descripton:</w:t>
      </w:r>
    </w:p>
    <w:p w14:paraId="5F61CDED" w14:textId="77777777" w:rsidR="008E2401" w:rsidRDefault="008E2401" w:rsidP="008E2401">
      <w:pPr>
        <w:keepNext/>
        <w:spacing w:before="100" w:beforeAutospacing="1" w:after="100" w:afterAutospacing="1" w:line="240" w:lineRule="auto"/>
      </w:pPr>
      <w:r>
        <w:rPr>
          <w:noProof/>
        </w:rPr>
        <w:drawing>
          <wp:inline distT="0" distB="0" distL="0" distR="0" wp14:anchorId="7B32712D" wp14:editId="592CBB11">
            <wp:extent cx="5760720" cy="613410"/>
            <wp:effectExtent l="0" t="0" r="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613410"/>
                    </a:xfrm>
                    <a:prstGeom prst="rect">
                      <a:avLst/>
                    </a:prstGeom>
                    <a:noFill/>
                    <a:ln>
                      <a:noFill/>
                    </a:ln>
                  </pic:spPr>
                </pic:pic>
              </a:graphicData>
            </a:graphic>
          </wp:inline>
        </w:drawing>
      </w:r>
    </w:p>
    <w:p w14:paraId="4625ED6A" w14:textId="7B4A2D45" w:rsidR="008E2401" w:rsidRDefault="008E2401" w:rsidP="008E2401">
      <w:pPr>
        <w:pStyle w:val="Beschriftung"/>
        <w:rPr>
          <w:rFonts w:eastAsia="Times New Roman"/>
          <w:szCs w:val="24"/>
          <w:lang w:eastAsia="de-AT"/>
        </w:rPr>
      </w:pPr>
      <w:bookmarkStart w:id="189" w:name="_Toc68186707"/>
      <w:r>
        <w:t xml:space="preserve">Abbildung </w:t>
      </w:r>
      <w:fldSimple w:instr=" SEQ Abbildung \* ARABIC ">
        <w:r w:rsidR="00187300">
          <w:rPr>
            <w:noProof/>
          </w:rPr>
          <w:t>39</w:t>
        </w:r>
      </w:fldSimple>
      <w:r>
        <w:t xml:space="preserve"> Beispielsbezeichnung für die Funktionsbeschreibungen</w:t>
      </w:r>
      <w:bookmarkEnd w:id="189"/>
    </w:p>
    <w:p w14:paraId="3811E010" w14:textId="77777777" w:rsidR="008E2401" w:rsidRDefault="008E2401" w:rsidP="008E2401">
      <w:pPr>
        <w:numPr>
          <w:ilvl w:val="0"/>
          <w:numId w:val="22"/>
        </w:numPr>
        <w:spacing w:before="100" w:beforeAutospacing="1" w:after="100" w:afterAutospacing="1" w:line="240" w:lineRule="auto"/>
        <w:rPr>
          <w:rFonts w:eastAsia="Times New Roman"/>
          <w:szCs w:val="24"/>
          <w:lang w:eastAsia="de-AT"/>
        </w:rPr>
      </w:pPr>
      <w:r>
        <w:rPr>
          <w:rFonts w:eastAsia="Times New Roman"/>
          <w:szCs w:val="24"/>
          <w:lang w:eastAsia="de-AT"/>
        </w:rPr>
        <w:t xml:space="preserve">Jedes File wird mit einem Header begonnen: </w:t>
      </w:r>
    </w:p>
    <w:p w14:paraId="20CD9683" w14:textId="77777777" w:rsidR="008E2401" w:rsidRDefault="008E2401" w:rsidP="008E2401">
      <w:pPr>
        <w:spacing w:before="100" w:beforeAutospacing="1" w:after="100" w:afterAutospacing="1" w:line="240" w:lineRule="auto"/>
        <w:ind w:left="720"/>
        <w:rPr>
          <w:rFonts w:eastAsia="Times New Roman"/>
          <w:szCs w:val="24"/>
          <w:lang w:eastAsia="de-AT"/>
        </w:rPr>
      </w:pPr>
      <w:r>
        <w:rPr>
          <w:rFonts w:eastAsia="Times New Roman"/>
          <w:szCs w:val="24"/>
          <w:lang w:eastAsia="de-AT"/>
        </w:rPr>
        <w:t xml:space="preserve">// </w:t>
      </w:r>
      <w:proofErr w:type="spellStart"/>
      <w:r>
        <w:rPr>
          <w:rFonts w:eastAsia="Times New Roman"/>
          <w:szCs w:val="24"/>
          <w:lang w:eastAsia="de-AT"/>
        </w:rPr>
        <w:t>Author</w:t>
      </w:r>
      <w:proofErr w:type="spellEnd"/>
      <w:r>
        <w:rPr>
          <w:rFonts w:eastAsia="Times New Roman"/>
          <w:szCs w:val="24"/>
          <w:lang w:eastAsia="de-AT"/>
        </w:rPr>
        <w:t xml:space="preserve">: </w:t>
      </w:r>
      <w:r>
        <w:rPr>
          <w:rFonts w:eastAsia="Times New Roman"/>
          <w:szCs w:val="24"/>
          <w:lang w:eastAsia="de-AT"/>
        </w:rPr>
        <w:br/>
        <w:t xml:space="preserve">// Filename: </w:t>
      </w:r>
      <w:r>
        <w:rPr>
          <w:rFonts w:eastAsia="Times New Roman"/>
          <w:szCs w:val="24"/>
          <w:lang w:eastAsia="de-AT"/>
        </w:rPr>
        <w:br/>
        <w:t xml:space="preserve">// Date: </w:t>
      </w:r>
      <w:r>
        <w:rPr>
          <w:rFonts w:eastAsia="Times New Roman"/>
          <w:szCs w:val="24"/>
          <w:lang w:eastAsia="de-AT"/>
        </w:rPr>
        <w:br/>
        <w:t>// Description:</w:t>
      </w:r>
    </w:p>
    <w:p w14:paraId="0A13EB1F" w14:textId="77777777" w:rsidR="008E2401" w:rsidRDefault="008E2401" w:rsidP="008E2401">
      <w:pPr>
        <w:keepNext/>
        <w:spacing w:before="100" w:beforeAutospacing="1" w:after="100" w:afterAutospacing="1" w:line="240" w:lineRule="auto"/>
      </w:pPr>
      <w:r>
        <w:rPr>
          <w:noProof/>
        </w:rPr>
        <w:drawing>
          <wp:inline distT="0" distB="0" distL="0" distR="0" wp14:anchorId="24114E6C" wp14:editId="46FA5781">
            <wp:extent cx="5760720" cy="584200"/>
            <wp:effectExtent l="0" t="0" r="0" b="635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584200"/>
                    </a:xfrm>
                    <a:prstGeom prst="rect">
                      <a:avLst/>
                    </a:prstGeom>
                    <a:noFill/>
                    <a:ln>
                      <a:noFill/>
                    </a:ln>
                  </pic:spPr>
                </pic:pic>
              </a:graphicData>
            </a:graphic>
          </wp:inline>
        </w:drawing>
      </w:r>
    </w:p>
    <w:p w14:paraId="392FBB56" w14:textId="63FD3793" w:rsidR="008E2401" w:rsidRDefault="008E2401" w:rsidP="008E2401">
      <w:pPr>
        <w:pStyle w:val="Beschriftung"/>
        <w:rPr>
          <w:rFonts w:eastAsia="Times New Roman"/>
          <w:szCs w:val="24"/>
          <w:lang w:eastAsia="de-AT"/>
        </w:rPr>
      </w:pPr>
      <w:bookmarkStart w:id="190" w:name="_Toc68186708"/>
      <w:r>
        <w:t xml:space="preserve">Abbildung </w:t>
      </w:r>
      <w:fldSimple w:instr=" SEQ Abbildung \* ARABIC ">
        <w:r w:rsidR="00187300">
          <w:rPr>
            <w:noProof/>
          </w:rPr>
          <w:t>40</w:t>
        </w:r>
      </w:fldSimple>
      <w:r>
        <w:t xml:space="preserve"> Beispielsbezeichnung für den Header</w:t>
      </w:r>
      <w:bookmarkEnd w:id="190"/>
    </w:p>
    <w:p w14:paraId="7732991F" w14:textId="77777777" w:rsidR="008E2401" w:rsidRDefault="008E2401" w:rsidP="008E2401">
      <w:pPr>
        <w:pStyle w:val="berschrift3"/>
      </w:pPr>
      <w:bookmarkStart w:id="191" w:name="_Toc60488681"/>
      <w:bookmarkStart w:id="192" w:name="_Toc60758548"/>
      <w:bookmarkStart w:id="193" w:name="_Toc68186549"/>
      <w:proofErr w:type="spellStart"/>
      <w:r>
        <w:t>Spacing</w:t>
      </w:r>
      <w:bookmarkEnd w:id="191"/>
      <w:bookmarkEnd w:id="192"/>
      <w:bookmarkEnd w:id="193"/>
      <w:proofErr w:type="spellEnd"/>
    </w:p>
    <w:p w14:paraId="6B293405" w14:textId="77777777" w:rsidR="008E2401" w:rsidRDefault="008E2401" w:rsidP="008E2401">
      <w:r>
        <w:t xml:space="preserve">Wie auch schon bei den Kommentaren sollen die </w:t>
      </w:r>
      <w:proofErr w:type="spellStart"/>
      <w:r>
        <w:t>Spacings</w:t>
      </w:r>
      <w:proofErr w:type="spellEnd"/>
      <w:r>
        <w:t xml:space="preserve"> dafür sorgen, dass man den Überblick nicht verliert, wenn man den Code liest.</w:t>
      </w:r>
    </w:p>
    <w:p w14:paraId="26BD841A" w14:textId="77777777" w:rsidR="008E2401" w:rsidRDefault="008E2401" w:rsidP="008E2401">
      <w:pPr>
        <w:numPr>
          <w:ilvl w:val="0"/>
          <w:numId w:val="23"/>
        </w:numPr>
        <w:spacing w:before="100" w:beforeAutospacing="1" w:after="100" w:afterAutospacing="1" w:line="240" w:lineRule="auto"/>
        <w:rPr>
          <w:rFonts w:eastAsia="Times New Roman"/>
          <w:szCs w:val="24"/>
          <w:lang w:eastAsia="de-AT"/>
        </w:rPr>
      </w:pPr>
      <w:r>
        <w:rPr>
          <w:rFonts w:eastAsia="Times New Roman"/>
          <w:szCs w:val="24"/>
          <w:lang w:eastAsia="de-AT"/>
        </w:rPr>
        <w:t>Neue Sektionen, welche durch {} begonnen werden, immer in einer neuen Zeile beginnen.</w:t>
      </w:r>
    </w:p>
    <w:p w14:paraId="4F819CA8" w14:textId="77777777" w:rsidR="008E2401" w:rsidRDefault="008E2401" w:rsidP="008E2401">
      <w:pPr>
        <w:numPr>
          <w:ilvl w:val="0"/>
          <w:numId w:val="23"/>
        </w:numPr>
        <w:spacing w:before="100" w:beforeAutospacing="1" w:after="100" w:afterAutospacing="1" w:line="240" w:lineRule="auto"/>
        <w:rPr>
          <w:rFonts w:eastAsia="Times New Roman"/>
          <w:szCs w:val="24"/>
          <w:lang w:eastAsia="de-AT"/>
        </w:rPr>
      </w:pPr>
      <w:r>
        <w:rPr>
          <w:rFonts w:eastAsia="Times New Roman"/>
          <w:szCs w:val="24"/>
          <w:lang w:eastAsia="de-AT"/>
        </w:rPr>
        <w:t>Innerhalb jeder neuen Sektion ist der Code um 2 Spaces eingerückt.</w:t>
      </w:r>
    </w:p>
    <w:p w14:paraId="3A63B040" w14:textId="77777777" w:rsidR="008E2401" w:rsidRDefault="008E2401" w:rsidP="008E2401">
      <w:pPr>
        <w:keepNext/>
        <w:spacing w:before="100" w:beforeAutospacing="1" w:after="100" w:afterAutospacing="1" w:line="240" w:lineRule="auto"/>
      </w:pPr>
      <w:r>
        <w:rPr>
          <w:noProof/>
        </w:rPr>
        <w:drawing>
          <wp:inline distT="0" distB="0" distL="0" distR="0" wp14:anchorId="0CFBDAA4" wp14:editId="34FF72D6">
            <wp:extent cx="5760720" cy="1163955"/>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1163955"/>
                    </a:xfrm>
                    <a:prstGeom prst="rect">
                      <a:avLst/>
                    </a:prstGeom>
                    <a:noFill/>
                    <a:ln>
                      <a:noFill/>
                    </a:ln>
                  </pic:spPr>
                </pic:pic>
              </a:graphicData>
            </a:graphic>
          </wp:inline>
        </w:drawing>
      </w:r>
    </w:p>
    <w:p w14:paraId="1D6D4B36" w14:textId="7B7416D6" w:rsidR="008E2401" w:rsidRDefault="008E2401" w:rsidP="008E2401">
      <w:pPr>
        <w:pStyle w:val="Beschriftung"/>
        <w:rPr>
          <w:rFonts w:eastAsia="Times New Roman"/>
          <w:szCs w:val="24"/>
          <w:lang w:eastAsia="de-AT"/>
        </w:rPr>
      </w:pPr>
      <w:bookmarkStart w:id="194" w:name="_Toc68186709"/>
      <w:r>
        <w:t xml:space="preserve">Abbildung </w:t>
      </w:r>
      <w:fldSimple w:instr=" SEQ Abbildung \* ARABIC ">
        <w:r w:rsidR="00187300">
          <w:rPr>
            <w:noProof/>
          </w:rPr>
          <w:t>41</w:t>
        </w:r>
      </w:fldSimple>
      <w:r>
        <w:t xml:space="preserve"> Beispiel für das </w:t>
      </w:r>
      <w:proofErr w:type="spellStart"/>
      <w:r>
        <w:t>Spacing</w:t>
      </w:r>
      <w:bookmarkEnd w:id="194"/>
      <w:proofErr w:type="spellEnd"/>
    </w:p>
    <w:p w14:paraId="04EB26CB" w14:textId="77777777" w:rsidR="008E2401" w:rsidRDefault="008E2401" w:rsidP="008E2401">
      <w:pPr>
        <w:pStyle w:val="berschrift3"/>
      </w:pPr>
      <w:bookmarkStart w:id="195" w:name="_Toc60488682"/>
      <w:bookmarkStart w:id="196" w:name="_Toc60758549"/>
      <w:bookmarkStart w:id="197" w:name="_Toc68186550"/>
      <w:r>
        <w:lastRenderedPageBreak/>
        <w:t>Codestruktur</w:t>
      </w:r>
      <w:bookmarkEnd w:id="195"/>
      <w:bookmarkEnd w:id="196"/>
      <w:bookmarkEnd w:id="197"/>
    </w:p>
    <w:p w14:paraId="4C3BFADC" w14:textId="77777777" w:rsidR="008E2401" w:rsidRDefault="008E2401" w:rsidP="008E2401">
      <w:r>
        <w:t>Diese Richtlinie ist mehr technischer Natur, da wir dadurch eine unnötige Belastung des Speichers vom Mikrocontroller vermeiden wollen.</w:t>
      </w:r>
    </w:p>
    <w:p w14:paraId="34139DD8" w14:textId="77777777" w:rsidR="008E2401" w:rsidRDefault="008E2401" w:rsidP="008E2401">
      <w:pPr>
        <w:pStyle w:val="Listenabsatz"/>
        <w:numPr>
          <w:ilvl w:val="0"/>
          <w:numId w:val="24"/>
        </w:numPr>
        <w:spacing w:line="256" w:lineRule="auto"/>
      </w:pPr>
      <w:r>
        <w:t>Globale Variablen werden nicht verwendet, lediglich Variablen, welche durch ISR verwendet werden oder als Konstanten definiert sind, sind als global zulässig.</w:t>
      </w:r>
    </w:p>
    <w:p w14:paraId="6F9B2BBA" w14:textId="77777777" w:rsidR="008E2401" w:rsidRDefault="008E2401" w:rsidP="008E2401">
      <w:pPr>
        <w:pStyle w:val="berschrift3"/>
      </w:pPr>
      <w:bookmarkStart w:id="198" w:name="_Toc60488683"/>
      <w:bookmarkStart w:id="199" w:name="_Toc60758550"/>
      <w:bookmarkStart w:id="200" w:name="_Toc68186551"/>
      <w:r>
        <w:t>Sprache</w:t>
      </w:r>
      <w:bookmarkEnd w:id="198"/>
      <w:bookmarkEnd w:id="199"/>
      <w:bookmarkEnd w:id="200"/>
    </w:p>
    <w:p w14:paraId="2EE96A9E" w14:textId="77777777" w:rsidR="008E2401" w:rsidRPr="00026C16" w:rsidRDefault="008E2401" w:rsidP="008E2401">
      <w:r>
        <w:t xml:space="preserve">Für diese Übereinkunft haben wir uns entschieden um den Code auch für Personen, welche nicht die deutsche Sprache beherrschen, lesbar zu gestalten. </w:t>
      </w:r>
    </w:p>
    <w:p w14:paraId="2EB4AA7E" w14:textId="10577292" w:rsidR="008E2401" w:rsidRPr="008E2401" w:rsidRDefault="008E2401" w:rsidP="008E2401">
      <w:pPr>
        <w:pStyle w:val="Listenabsatz"/>
        <w:numPr>
          <w:ilvl w:val="0"/>
          <w:numId w:val="24"/>
        </w:numPr>
        <w:spacing w:line="256" w:lineRule="auto"/>
      </w:pPr>
      <w:r>
        <w:t>Kommentare sowie codeinterne Bezeichnungen werden in Englisch verfasst.</w:t>
      </w:r>
    </w:p>
    <w:p w14:paraId="5B820D9F" w14:textId="77777777" w:rsidR="00FA79E7" w:rsidRDefault="00FA79E7" w:rsidP="00FA79E7">
      <w:pPr>
        <w:pStyle w:val="berschrift2"/>
        <w:rPr>
          <w:rFonts w:cs="Times New Roman"/>
        </w:rPr>
      </w:pPr>
      <w:bookmarkStart w:id="201" w:name="_Toc60488693"/>
      <w:bookmarkStart w:id="202" w:name="_Toc60758595"/>
      <w:bookmarkStart w:id="203" w:name="_Ref61089869"/>
      <w:bookmarkStart w:id="204" w:name="_Toc63408898"/>
      <w:bookmarkStart w:id="205" w:name="_Toc64823187"/>
      <w:bookmarkStart w:id="206" w:name="_Toc68186552"/>
      <w:proofErr w:type="spellStart"/>
      <w:r>
        <w:rPr>
          <w:rFonts w:cs="Times New Roman"/>
        </w:rPr>
        <w:t>Aktuatoransteuerung</w:t>
      </w:r>
      <w:bookmarkEnd w:id="201"/>
      <w:bookmarkEnd w:id="202"/>
      <w:bookmarkEnd w:id="203"/>
      <w:bookmarkEnd w:id="204"/>
      <w:bookmarkEnd w:id="205"/>
      <w:bookmarkEnd w:id="206"/>
      <w:proofErr w:type="spellEnd"/>
      <w:r>
        <w:rPr>
          <w:rFonts w:cs="Times New Roman"/>
        </w:rPr>
        <w:t xml:space="preserve"> </w:t>
      </w:r>
    </w:p>
    <w:p w14:paraId="275171FE" w14:textId="77777777" w:rsidR="00FA79E7" w:rsidRDefault="00FA79E7" w:rsidP="00FA79E7">
      <w:pPr>
        <w:pStyle w:val="berschrift3"/>
        <w:rPr>
          <w:rFonts w:cs="Times New Roman"/>
        </w:rPr>
      </w:pPr>
      <w:bookmarkStart w:id="207" w:name="_Toc60488694"/>
      <w:bookmarkStart w:id="208" w:name="_Toc60758596"/>
      <w:bookmarkStart w:id="209" w:name="_Toc63408899"/>
      <w:bookmarkStart w:id="210" w:name="_Toc64823188"/>
      <w:bookmarkStart w:id="211" w:name="_Toc68186553"/>
      <w:r>
        <w:rPr>
          <w:rFonts w:cs="Times New Roman"/>
        </w:rPr>
        <w:t xml:space="preserve">Analog- und </w:t>
      </w:r>
      <w:proofErr w:type="spellStart"/>
      <w:r>
        <w:rPr>
          <w:rFonts w:cs="Times New Roman"/>
        </w:rPr>
        <w:t>Digitalservos</w:t>
      </w:r>
      <w:bookmarkEnd w:id="207"/>
      <w:bookmarkEnd w:id="208"/>
      <w:bookmarkEnd w:id="209"/>
      <w:bookmarkEnd w:id="210"/>
      <w:bookmarkEnd w:id="211"/>
      <w:proofErr w:type="spellEnd"/>
    </w:p>
    <w:p w14:paraId="7A8EDFF5" w14:textId="4020C642" w:rsidR="00FA79E7" w:rsidRDefault="00FA79E7" w:rsidP="00FA79E7">
      <w:pPr>
        <w:ind w:left="708"/>
      </w:pPr>
      <w:r>
        <w:t xml:space="preserve">Servos werden prinzipiell in zwei große Kategorien eingeteilt, die </w:t>
      </w:r>
      <w:proofErr w:type="spellStart"/>
      <w:r>
        <w:t>Analogservos</w:t>
      </w:r>
      <w:proofErr w:type="spellEnd"/>
      <w:r>
        <w:t xml:space="preserve"> und die </w:t>
      </w:r>
      <w:proofErr w:type="spellStart"/>
      <w:r>
        <w:t>Digitalservos</w:t>
      </w:r>
      <w:proofErr w:type="spellEnd"/>
      <w:r>
        <w:t xml:space="preserve">. Die essenziellen Unterschiede sind in der Performance ersichtlich, da die </w:t>
      </w:r>
      <w:proofErr w:type="spellStart"/>
      <w:r>
        <w:t>Digitalse</w:t>
      </w:r>
      <w:r w:rsidR="00F802E2">
        <w:t>r</w:t>
      </w:r>
      <w:r>
        <w:t>vos</w:t>
      </w:r>
      <w:proofErr w:type="spellEnd"/>
      <w:r>
        <w:t xml:space="preserve"> gegenüber den </w:t>
      </w:r>
      <w:proofErr w:type="spellStart"/>
      <w:r>
        <w:t>Analogservos</w:t>
      </w:r>
      <w:proofErr w:type="spellEnd"/>
      <w:r>
        <w:t xml:space="preserve"> schneller, genauer, wesentlich größere Haltekr</w:t>
      </w:r>
      <w:r w:rsidR="00D26A6A">
        <w:t>ä</w:t>
      </w:r>
      <w:r>
        <w:t>ft</w:t>
      </w:r>
      <w:r w:rsidR="00D26A6A">
        <w:t>e</w:t>
      </w:r>
      <w:r w:rsidR="00CB33D1">
        <w:t xml:space="preserve"> haben</w:t>
      </w:r>
      <w:r>
        <w:t xml:space="preserve">, leichter, kleiner und robuster sind. Dadurch war für uns klar, dass wir einen </w:t>
      </w:r>
      <w:proofErr w:type="spellStart"/>
      <w:r>
        <w:t>Digitalenservo</w:t>
      </w:r>
      <w:proofErr w:type="spellEnd"/>
      <w:r>
        <w:t xml:space="preserve"> für unsere Anwendung nehmen werden.</w:t>
      </w:r>
    </w:p>
    <w:p w14:paraId="5632AD2B" w14:textId="77777777" w:rsidR="00FA79E7" w:rsidRDefault="00FA79E7" w:rsidP="00FA79E7">
      <w:pPr>
        <w:pStyle w:val="berschrift3"/>
        <w:rPr>
          <w:rFonts w:cs="Times New Roman"/>
        </w:rPr>
      </w:pPr>
      <w:bookmarkStart w:id="212" w:name="_Toc60488695"/>
      <w:bookmarkStart w:id="213" w:name="_Toc60758597"/>
      <w:bookmarkStart w:id="214" w:name="_Toc63408900"/>
      <w:bookmarkStart w:id="215" w:name="_Toc64823189"/>
      <w:bookmarkStart w:id="216" w:name="_Toc68186554"/>
      <w:r>
        <w:rPr>
          <w:rFonts w:cs="Times New Roman"/>
        </w:rPr>
        <w:t>Prinzipieller Aufbau</w:t>
      </w:r>
      <w:bookmarkEnd w:id="212"/>
      <w:bookmarkEnd w:id="213"/>
      <w:bookmarkEnd w:id="214"/>
      <w:bookmarkEnd w:id="215"/>
      <w:bookmarkEnd w:id="216"/>
    </w:p>
    <w:p w14:paraId="712A2B80" w14:textId="245BCF76" w:rsidR="00FA79E7" w:rsidRDefault="00FA79E7" w:rsidP="00FA79E7">
      <w:pPr>
        <w:ind w:left="708"/>
      </w:pPr>
      <w:r>
        <w:rPr>
          <w:noProof/>
        </w:rPr>
        <mc:AlternateContent>
          <mc:Choice Requires="wps">
            <w:drawing>
              <wp:anchor distT="0" distB="0" distL="114300" distR="114300" simplePos="0" relativeHeight="251722752" behindDoc="0" locked="0" layoutInCell="1" allowOverlap="1" wp14:anchorId="14F39C32" wp14:editId="38C9F965">
                <wp:simplePos x="0" y="0"/>
                <wp:positionH relativeFrom="column">
                  <wp:posOffset>-635</wp:posOffset>
                </wp:positionH>
                <wp:positionV relativeFrom="paragraph">
                  <wp:posOffset>3754755</wp:posOffset>
                </wp:positionV>
                <wp:extent cx="5760720" cy="350520"/>
                <wp:effectExtent l="0" t="0" r="0" b="0"/>
                <wp:wrapThrough wrapText="bothSides">
                  <wp:wrapPolygon edited="0">
                    <wp:start x="0" y="0"/>
                    <wp:lineTo x="0" y="19957"/>
                    <wp:lineTo x="21500" y="19957"/>
                    <wp:lineTo x="21500" y="0"/>
                    <wp:lineTo x="0" y="0"/>
                  </wp:wrapPolygon>
                </wp:wrapThrough>
                <wp:docPr id="389" name="Textfeld 389"/>
                <wp:cNvGraphicFramePr/>
                <a:graphic xmlns:a="http://schemas.openxmlformats.org/drawingml/2006/main">
                  <a:graphicData uri="http://schemas.microsoft.com/office/word/2010/wordprocessingShape">
                    <wps:wsp>
                      <wps:cNvSpPr txBox="1"/>
                      <wps:spPr>
                        <a:xfrm>
                          <a:off x="0" y="0"/>
                          <a:ext cx="5760720" cy="350520"/>
                        </a:xfrm>
                        <a:prstGeom prst="rect">
                          <a:avLst/>
                        </a:prstGeom>
                        <a:solidFill>
                          <a:prstClr val="white"/>
                        </a:solidFill>
                        <a:ln>
                          <a:noFill/>
                        </a:ln>
                      </wps:spPr>
                      <wps:txbx>
                        <w:txbxContent>
                          <w:p w14:paraId="5517059B" w14:textId="44E6FD25" w:rsidR="00E729F5" w:rsidRDefault="00E729F5" w:rsidP="00FA79E7">
                            <w:pPr>
                              <w:pStyle w:val="Beschriftung"/>
                            </w:pPr>
                            <w:bookmarkStart w:id="217" w:name="_Toc68186710"/>
                            <w:r>
                              <w:t xml:space="preserve">Abbildung </w:t>
                            </w:r>
                            <w:fldSimple w:instr=" SEQ Abbildung \* ARABIC ">
                              <w:r>
                                <w:rPr>
                                  <w:noProof/>
                                </w:rPr>
                                <w:t>42</w:t>
                              </w:r>
                            </w:fldSimple>
                            <w:r>
                              <w:rPr>
                                <w:noProof/>
                              </w:rPr>
                              <w:t xml:space="preserve"> </w:t>
                            </w:r>
                            <w:r>
                              <w:t>Prinzipaufbau Servo Quelle kompendium.infotip.de [14]</w:t>
                            </w:r>
                            <w:bookmarkEnd w:id="217"/>
                          </w:p>
                          <w:p w14:paraId="7A9E2521" w14:textId="20036B96" w:rsidR="00E729F5" w:rsidRDefault="00E729F5" w:rsidP="008E2401"/>
                          <w:p w14:paraId="3E431210" w14:textId="2E18CEF9" w:rsidR="00E729F5" w:rsidRDefault="00E729F5" w:rsidP="008E2401"/>
                          <w:p w14:paraId="08C8F429" w14:textId="77777777" w:rsidR="00E729F5" w:rsidRPr="008E2401" w:rsidRDefault="00E729F5" w:rsidP="008E2401"/>
                        </w:txbxContent>
                      </wps:txbx>
                      <wps:bodyPr rot="0" spcFirstLastPara="0" vertOverflow="clip"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4F39C32" id="_x0000_t202" coordsize="21600,21600" o:spt="202" path="m,l,21600r21600,l21600,xe">
                <v:stroke joinstyle="miter"/>
                <v:path gradientshapeok="t" o:connecttype="rect"/>
              </v:shapetype>
              <v:shape id="Textfeld 389" o:spid="_x0000_s1026" type="#_x0000_t202" style="position:absolute;left:0;text-align:left;margin-left:-.05pt;margin-top:295.65pt;width:453.6pt;height:27.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" stroked="f">
                <v:textbox inset="0,0,0,0">
                  <w:txbxContent>
                    <w:p w14:paraId="5517059B" w14:textId="44E6FD25" w:rsidR="00E729F5" w:rsidRDefault="00E729F5" w:rsidP="00FA79E7">
                      <w:pPr>
                        <w:pStyle w:val="Beschriftung"/>
                      </w:pPr>
                      <w:bookmarkStart w:id="218" w:name="_Toc68186710"/>
                      <w:r>
                        <w:t xml:space="preserve">Abbildung </w:t>
                      </w:r>
                      <w:fldSimple w:instr=" SEQ Abbildung \* ARABIC ">
                        <w:r>
                          <w:rPr>
                            <w:noProof/>
                          </w:rPr>
                          <w:t>42</w:t>
                        </w:r>
                      </w:fldSimple>
                      <w:r>
                        <w:rPr>
                          <w:noProof/>
                        </w:rPr>
                        <w:t xml:space="preserve"> </w:t>
                      </w:r>
                      <w:r>
                        <w:t>Prinzipaufbau Servo Quelle kompendium.infotip.de [14]</w:t>
                      </w:r>
                      <w:bookmarkEnd w:id="218"/>
                    </w:p>
                    <w:p w14:paraId="7A9E2521" w14:textId="20036B96" w:rsidR="00E729F5" w:rsidRDefault="00E729F5" w:rsidP="008E2401"/>
                    <w:p w14:paraId="3E431210" w14:textId="2E18CEF9" w:rsidR="00E729F5" w:rsidRDefault="00E729F5" w:rsidP="008E2401"/>
                    <w:p w14:paraId="08C8F429" w14:textId="77777777" w:rsidR="00E729F5" w:rsidRPr="008E2401" w:rsidRDefault="00E729F5" w:rsidP="008E2401"/>
                  </w:txbxContent>
                </v:textbox>
                <w10:wrap type="through"/>
              </v:shape>
            </w:pict>
          </mc:Fallback>
        </mc:AlternateContent>
      </w:r>
      <w:r>
        <w:rPr>
          <w:noProof/>
        </w:rPr>
        <w:drawing>
          <wp:anchor distT="0" distB="0" distL="114300" distR="114300" simplePos="0" relativeHeight="251721728" behindDoc="0" locked="0" layoutInCell="1" allowOverlap="1" wp14:anchorId="60BBD5D8" wp14:editId="73D03C8A">
            <wp:simplePos x="0" y="0"/>
            <wp:positionH relativeFrom="margin">
              <wp:align>left</wp:align>
            </wp:positionH>
            <wp:positionV relativeFrom="paragraph">
              <wp:posOffset>918845</wp:posOffset>
            </wp:positionV>
            <wp:extent cx="5760720" cy="2781300"/>
            <wp:effectExtent l="0" t="0" r="0" b="0"/>
            <wp:wrapThrough wrapText="bothSides">
              <wp:wrapPolygon edited="0">
                <wp:start x="0" y="0"/>
                <wp:lineTo x="0" y="21452"/>
                <wp:lineTo x="21500" y="21452"/>
                <wp:lineTo x="21500" y="0"/>
                <wp:lineTo x="0" y="0"/>
              </wp:wrapPolygon>
            </wp:wrapThrough>
            <wp:docPr id="388" name="Grafik 388" descr="Servos - InfoTip Kompen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2" descr="Servos - InfoTip Kompendi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781300"/>
                    </a:xfrm>
                    <a:prstGeom prst="rect">
                      <a:avLst/>
                    </a:prstGeom>
                    <a:noFill/>
                  </pic:spPr>
                </pic:pic>
              </a:graphicData>
            </a:graphic>
            <wp14:sizeRelH relativeFrom="page">
              <wp14:pctWidth>0</wp14:pctWidth>
            </wp14:sizeRelH>
            <wp14:sizeRelV relativeFrom="page">
              <wp14:pctHeight>0</wp14:pctHeight>
            </wp14:sizeRelV>
          </wp:anchor>
        </w:drawing>
      </w:r>
      <w:r>
        <w:t xml:space="preserve">Ein Servomotor besteht aus mehreren Einzelbauteilen. Dies wäre einmal der Regler selbst, der mit Hilfe des eingebauten Encoders versucht das Stellglied mit den richtigen </w:t>
      </w:r>
      <w:r w:rsidR="00D26A6A">
        <w:t>Steuerbefehlen</w:t>
      </w:r>
      <w:r>
        <w:t xml:space="preserve"> zu versorgen damit der Motor auf die gewünschte Position fährt. [</w:t>
      </w:r>
      <w:r w:rsidR="000770B0">
        <w:t>14</w:t>
      </w:r>
      <w:r>
        <w:t>]</w:t>
      </w:r>
    </w:p>
    <w:p w14:paraId="1334C194" w14:textId="69F2F6F9" w:rsidR="008E2401" w:rsidRDefault="008E2401" w:rsidP="00FA79E7">
      <w:pPr>
        <w:ind w:left="708"/>
      </w:pPr>
    </w:p>
    <w:p w14:paraId="28F98EBE" w14:textId="17CF3686" w:rsidR="008E2401" w:rsidRDefault="008E2401" w:rsidP="00FA79E7">
      <w:pPr>
        <w:ind w:left="708"/>
      </w:pPr>
    </w:p>
    <w:p w14:paraId="036B82A2" w14:textId="77777777" w:rsidR="008E2401" w:rsidRDefault="008E2401" w:rsidP="00FA79E7">
      <w:pPr>
        <w:ind w:left="708"/>
      </w:pPr>
    </w:p>
    <w:p w14:paraId="79D3C861" w14:textId="14EA0632" w:rsidR="00FA79E7" w:rsidRPr="008E2401" w:rsidRDefault="00FA79E7" w:rsidP="008E2401">
      <w:pPr>
        <w:pStyle w:val="berschrift3"/>
        <w:rPr>
          <w:rFonts w:cs="Times New Roman"/>
        </w:rPr>
      </w:pPr>
      <w:bookmarkStart w:id="219" w:name="_Toc60488696"/>
      <w:bookmarkStart w:id="220" w:name="_Toc60758598"/>
      <w:bookmarkStart w:id="221" w:name="_Ref61088267"/>
      <w:bookmarkStart w:id="222" w:name="_Ref61088289"/>
      <w:bookmarkStart w:id="223" w:name="_Toc63408901"/>
      <w:bookmarkStart w:id="224" w:name="_Toc64823190"/>
      <w:bookmarkStart w:id="225" w:name="_Toc68186555"/>
      <w:r w:rsidRPr="008E2401">
        <w:rPr>
          <w:rFonts w:cs="Times New Roman"/>
        </w:rPr>
        <w:lastRenderedPageBreak/>
        <w:t>Signalaufbau</w:t>
      </w:r>
      <w:bookmarkEnd w:id="219"/>
      <w:bookmarkEnd w:id="220"/>
      <w:bookmarkEnd w:id="221"/>
      <w:bookmarkEnd w:id="222"/>
      <w:bookmarkEnd w:id="223"/>
      <w:bookmarkEnd w:id="224"/>
      <w:bookmarkEnd w:id="225"/>
    </w:p>
    <w:p w14:paraId="4CBB2D3F" w14:textId="4775C732" w:rsidR="00FA79E7" w:rsidRDefault="00FA79E7" w:rsidP="00FA79E7">
      <w:pPr>
        <w:ind w:left="708"/>
      </w:pPr>
      <w:r>
        <w:t xml:space="preserve">Das Signal eines Servos ist 20ms lang. Bei der Generierung ist das Signal aber nicht an die 20ms gebunden, was bedeutet, dass man auch eine Länge von z.B. 10ms verwenden kann, ohne dabei Probleme bei der Ansteuerung des Servos zu bekommen. Wesentlich wichtiger für den </w:t>
      </w:r>
      <w:proofErr w:type="spellStart"/>
      <w:r>
        <w:t>Servo</w:t>
      </w:r>
      <w:proofErr w:type="spellEnd"/>
      <w:r>
        <w:t xml:space="preserve"> ist der positive Impuls, der in der ersten Phase des </w:t>
      </w:r>
      <w:proofErr w:type="spellStart"/>
      <w:r>
        <w:t>Servosignals</w:t>
      </w:r>
      <w:proofErr w:type="spellEnd"/>
      <w:r>
        <w:t xml:space="preserve"> </w:t>
      </w:r>
      <w:r w:rsidR="00D26A6A">
        <w:t>stattfindet</w:t>
      </w:r>
      <w:r>
        <w:t xml:space="preserve">. Dieser Impuls ist zwischen 1ms und 2ms lang. Diese zwei Werte repräsentieren jeweils die Endstellungen des Servos. Dies bedeutet wäre der Impuls z.B. 1,5ms lang wäre der </w:t>
      </w:r>
      <w:proofErr w:type="spellStart"/>
      <w:r>
        <w:t>Servo</w:t>
      </w:r>
      <w:proofErr w:type="spellEnd"/>
      <w:r>
        <w:t xml:space="preserve"> dann in seiner Mittelstellung. [</w:t>
      </w:r>
      <w:r w:rsidR="000770B0">
        <w:t>15</w:t>
      </w:r>
      <w:r>
        <w:t>]</w:t>
      </w:r>
    </w:p>
    <w:p w14:paraId="43C3950A" w14:textId="36C66351" w:rsidR="00FA79E7" w:rsidRDefault="00FA79E7" w:rsidP="00FA79E7">
      <w:pPr>
        <w:keepNext/>
        <w:ind w:left="708"/>
      </w:pPr>
      <w:r>
        <w:rPr>
          <w:noProof/>
        </w:rPr>
        <w:t xml:space="preserve"> </w:t>
      </w:r>
      <w:r>
        <w:rPr>
          <w:noProof/>
        </w:rPr>
        <w:drawing>
          <wp:inline distT="0" distB="0" distL="0" distR="0" wp14:anchorId="2107BBB4" wp14:editId="09B9C4FA">
            <wp:extent cx="2714625" cy="5200650"/>
            <wp:effectExtent l="0" t="0" r="9525"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4625" cy="5200650"/>
                    </a:xfrm>
                    <a:prstGeom prst="rect">
                      <a:avLst/>
                    </a:prstGeom>
                    <a:noFill/>
                    <a:ln>
                      <a:noFill/>
                    </a:ln>
                  </pic:spPr>
                </pic:pic>
              </a:graphicData>
            </a:graphic>
          </wp:inline>
        </w:drawing>
      </w:r>
    </w:p>
    <w:p w14:paraId="41398197" w14:textId="776989D1" w:rsidR="00FA79E7" w:rsidRDefault="00FA79E7" w:rsidP="00FA79E7">
      <w:pPr>
        <w:pStyle w:val="Beschriftung"/>
      </w:pPr>
      <w:bookmarkStart w:id="226" w:name="_Toc68186711"/>
      <w:r>
        <w:t xml:space="preserve">Abbildung </w:t>
      </w:r>
      <w:fldSimple w:instr=" SEQ Abbildung \* ARABIC ">
        <w:r w:rsidR="00187300">
          <w:rPr>
            <w:noProof/>
          </w:rPr>
          <w:t>43</w:t>
        </w:r>
      </w:fldSimple>
      <w:r>
        <w:t xml:space="preserve"> Signalaufbau </w:t>
      </w:r>
      <w:proofErr w:type="spellStart"/>
      <w:r>
        <w:t>Servo</w:t>
      </w:r>
      <w:proofErr w:type="spellEnd"/>
      <w:r>
        <w:t xml:space="preserve"> [</w:t>
      </w:r>
      <w:r w:rsidR="000770B0">
        <w:t>15</w:t>
      </w:r>
      <w:r>
        <w:t>]</w:t>
      </w:r>
      <w:bookmarkEnd w:id="226"/>
    </w:p>
    <w:p w14:paraId="562D5958" w14:textId="77777777" w:rsidR="00FA79E7" w:rsidRDefault="00FA79E7" w:rsidP="00FA79E7">
      <w:pPr>
        <w:pStyle w:val="berschrift3"/>
        <w:rPr>
          <w:rFonts w:cs="Times New Roman"/>
        </w:rPr>
      </w:pPr>
      <w:bookmarkStart w:id="227" w:name="_Toc60488697"/>
      <w:bookmarkStart w:id="228" w:name="_Toc60758599"/>
      <w:bookmarkStart w:id="229" w:name="_Toc63408902"/>
      <w:bookmarkStart w:id="230" w:name="_Toc64823191"/>
      <w:bookmarkStart w:id="231" w:name="_Toc68186556"/>
      <w:r>
        <w:rPr>
          <w:rFonts w:cs="Times New Roman"/>
        </w:rPr>
        <w:t>Erzeugung Software PWM</w:t>
      </w:r>
      <w:bookmarkEnd w:id="227"/>
      <w:bookmarkEnd w:id="228"/>
      <w:bookmarkEnd w:id="229"/>
      <w:bookmarkEnd w:id="230"/>
      <w:bookmarkEnd w:id="231"/>
    </w:p>
    <w:p w14:paraId="24C9567E" w14:textId="4754876F" w:rsidR="00FA79E7" w:rsidRDefault="00FA79E7" w:rsidP="00FA79E7">
      <w:r>
        <w:t xml:space="preserve">Für die Erzeugung einer Software PWM wird ein zuvor geschriebenes Programm ausgeführt, welches einen entsprechenden GPIO-Port zu </w:t>
      </w:r>
      <w:r w:rsidR="00D26A6A">
        <w:t>entsprechenden</w:t>
      </w:r>
      <w:r>
        <w:t xml:space="preserve"> Zeit</w:t>
      </w:r>
      <w:r w:rsidR="00D26A6A">
        <w:t>punkten</w:t>
      </w:r>
      <w:r>
        <w:t xml:space="preserve"> auf ein bestimmtes Potential </w:t>
      </w:r>
      <w:r w:rsidR="00D26A6A">
        <w:t>setzt</w:t>
      </w:r>
      <w:r>
        <w:t xml:space="preserve">. Das Timing der PWM wird hier </w:t>
      </w:r>
      <w:proofErr w:type="gramStart"/>
      <w:r>
        <w:t xml:space="preserve">voll und ganz </w:t>
      </w:r>
      <w:proofErr w:type="gramEnd"/>
      <w:r>
        <w:t>vom Code bestimmt.</w:t>
      </w:r>
    </w:p>
    <w:p w14:paraId="10DC7D93" w14:textId="77777777" w:rsidR="008E2401" w:rsidRDefault="008E2401" w:rsidP="00FA79E7"/>
    <w:p w14:paraId="5B07EB3A" w14:textId="77777777" w:rsidR="00FA79E7" w:rsidRDefault="00FA79E7" w:rsidP="00FA79E7">
      <w:pPr>
        <w:pStyle w:val="berschrift4"/>
        <w:rPr>
          <w:rFonts w:cs="Times New Roman"/>
        </w:rPr>
      </w:pPr>
      <w:bookmarkStart w:id="232" w:name="_Toc60488698"/>
      <w:bookmarkStart w:id="233" w:name="_Toc60758600"/>
      <w:bookmarkStart w:id="234" w:name="_Toc63408903"/>
      <w:bookmarkStart w:id="235" w:name="_Toc64823192"/>
      <w:bookmarkStart w:id="236" w:name="_Toc68186557"/>
      <w:r>
        <w:rPr>
          <w:rFonts w:cs="Times New Roman"/>
        </w:rPr>
        <w:lastRenderedPageBreak/>
        <w:t>Vorteil</w:t>
      </w:r>
      <w:bookmarkEnd w:id="232"/>
      <w:bookmarkEnd w:id="233"/>
      <w:bookmarkEnd w:id="234"/>
      <w:bookmarkEnd w:id="235"/>
      <w:bookmarkEnd w:id="236"/>
    </w:p>
    <w:p w14:paraId="59D7E689" w14:textId="77777777" w:rsidR="00FA79E7" w:rsidRDefault="00FA79E7" w:rsidP="00FA79E7">
      <w:pPr>
        <w:pStyle w:val="Listenabsatz"/>
        <w:numPr>
          <w:ilvl w:val="0"/>
          <w:numId w:val="27"/>
        </w:numPr>
        <w:spacing w:line="252" w:lineRule="auto"/>
      </w:pPr>
      <w:r>
        <w:t>Es gibt keine Limitierung in der Ausgabe der PWM, da jeder GPIO-Port eine PWM erzeugen kann</w:t>
      </w:r>
    </w:p>
    <w:p w14:paraId="4AB40723" w14:textId="77777777" w:rsidR="00FA79E7" w:rsidRDefault="00FA79E7" w:rsidP="00FA79E7">
      <w:pPr>
        <w:pStyle w:val="berschrift4"/>
        <w:rPr>
          <w:rFonts w:cs="Times New Roman"/>
        </w:rPr>
      </w:pPr>
      <w:bookmarkStart w:id="237" w:name="_Toc60488699"/>
      <w:bookmarkStart w:id="238" w:name="_Toc60758601"/>
      <w:bookmarkStart w:id="239" w:name="_Toc63408904"/>
      <w:bookmarkStart w:id="240" w:name="_Toc64823193"/>
      <w:bookmarkStart w:id="241" w:name="_Toc68186558"/>
      <w:r>
        <w:rPr>
          <w:rFonts w:cs="Times New Roman"/>
        </w:rPr>
        <w:t>Nachteil</w:t>
      </w:r>
      <w:bookmarkEnd w:id="237"/>
      <w:bookmarkEnd w:id="238"/>
      <w:bookmarkEnd w:id="239"/>
      <w:bookmarkEnd w:id="240"/>
      <w:bookmarkEnd w:id="241"/>
    </w:p>
    <w:p w14:paraId="77829CBB" w14:textId="77777777" w:rsidR="00FA79E7" w:rsidRDefault="00FA79E7" w:rsidP="00FA79E7">
      <w:pPr>
        <w:pStyle w:val="Listenabsatz"/>
        <w:numPr>
          <w:ilvl w:val="0"/>
          <w:numId w:val="27"/>
        </w:numPr>
        <w:spacing w:line="252" w:lineRule="auto"/>
      </w:pPr>
      <w:r>
        <w:t>Ungenauer im Vergleich zur Hardware PWM</w:t>
      </w:r>
    </w:p>
    <w:p w14:paraId="68C3BC06" w14:textId="77777777" w:rsidR="00FA79E7" w:rsidRDefault="00FA79E7" w:rsidP="00FA79E7">
      <w:pPr>
        <w:pStyle w:val="Listenabsatz"/>
        <w:numPr>
          <w:ilvl w:val="0"/>
          <w:numId w:val="27"/>
        </w:numPr>
        <w:spacing w:line="252" w:lineRule="auto"/>
      </w:pPr>
      <w:r>
        <w:t xml:space="preserve">Muss im Code abgearbeitet werden </w:t>
      </w:r>
    </w:p>
    <w:p w14:paraId="056DBACC" w14:textId="4854929F" w:rsidR="00FA79E7" w:rsidRDefault="00FA79E7" w:rsidP="008E2401">
      <w:pPr>
        <w:pStyle w:val="Listenabsatz"/>
        <w:numPr>
          <w:ilvl w:val="0"/>
          <w:numId w:val="27"/>
        </w:numPr>
        <w:spacing w:line="252" w:lineRule="auto"/>
      </w:pPr>
      <w:r>
        <w:t>Sieht optisch schlechter aus</w:t>
      </w:r>
    </w:p>
    <w:p w14:paraId="5DA3D2F0" w14:textId="77777777" w:rsidR="00FA79E7" w:rsidRDefault="00FA79E7" w:rsidP="00FA79E7">
      <w:pPr>
        <w:pStyle w:val="berschrift3"/>
        <w:rPr>
          <w:rFonts w:cs="Times New Roman"/>
        </w:rPr>
      </w:pPr>
      <w:bookmarkStart w:id="242" w:name="_Toc60488700"/>
      <w:bookmarkStart w:id="243" w:name="_Toc60758602"/>
      <w:bookmarkStart w:id="244" w:name="_Toc63408905"/>
      <w:bookmarkStart w:id="245" w:name="_Toc64823194"/>
      <w:bookmarkStart w:id="246" w:name="_Toc68186559"/>
      <w:r>
        <w:rPr>
          <w:rFonts w:cs="Times New Roman"/>
        </w:rPr>
        <w:t>Erzeugung Hardware PWM</w:t>
      </w:r>
      <w:bookmarkEnd w:id="242"/>
      <w:bookmarkEnd w:id="243"/>
      <w:bookmarkEnd w:id="244"/>
      <w:bookmarkEnd w:id="245"/>
      <w:bookmarkEnd w:id="246"/>
    </w:p>
    <w:p w14:paraId="70E02F2E" w14:textId="1DDB7AB7" w:rsidR="00FA79E7" w:rsidRDefault="00FA79E7" w:rsidP="00FA79E7">
      <w:r>
        <w:t xml:space="preserve">Für die Erzeugung einer Hardware PWM werden bestimmte Parameter an einen internen </w:t>
      </w:r>
      <w:r w:rsidR="00D26A6A">
        <w:t>Hardware-</w:t>
      </w:r>
      <w:r>
        <w:t xml:space="preserve">PWM-Schaltkreis weitergeben und dieser kümmert sich dann mit einem abgestimmten </w:t>
      </w:r>
      <w:proofErr w:type="spellStart"/>
      <w:r>
        <w:t>Timer</w:t>
      </w:r>
      <w:proofErr w:type="spellEnd"/>
      <w:r>
        <w:t xml:space="preserve"> um die richtige Erzeugung der PWM.</w:t>
      </w:r>
    </w:p>
    <w:p w14:paraId="637EEA6D" w14:textId="77777777" w:rsidR="00FA79E7" w:rsidRDefault="00FA79E7" w:rsidP="00FA79E7">
      <w:pPr>
        <w:pStyle w:val="berschrift4"/>
        <w:rPr>
          <w:rFonts w:cs="Times New Roman"/>
        </w:rPr>
      </w:pPr>
      <w:bookmarkStart w:id="247" w:name="_Toc60488701"/>
      <w:bookmarkStart w:id="248" w:name="_Toc60758603"/>
      <w:bookmarkStart w:id="249" w:name="_Toc63408906"/>
      <w:bookmarkStart w:id="250" w:name="_Toc64823195"/>
      <w:bookmarkStart w:id="251" w:name="_Toc68186560"/>
      <w:r>
        <w:rPr>
          <w:rFonts w:cs="Times New Roman"/>
        </w:rPr>
        <w:t>Vorteil</w:t>
      </w:r>
      <w:bookmarkEnd w:id="247"/>
      <w:bookmarkEnd w:id="248"/>
      <w:bookmarkEnd w:id="249"/>
      <w:bookmarkEnd w:id="250"/>
      <w:bookmarkEnd w:id="251"/>
    </w:p>
    <w:p w14:paraId="16F43509" w14:textId="77777777" w:rsidR="00FA79E7" w:rsidRDefault="00FA79E7" w:rsidP="00FA79E7">
      <w:pPr>
        <w:pStyle w:val="Listenabsatz"/>
        <w:numPr>
          <w:ilvl w:val="0"/>
          <w:numId w:val="27"/>
        </w:numPr>
        <w:spacing w:line="252" w:lineRule="auto"/>
      </w:pPr>
      <w:r>
        <w:t xml:space="preserve">Wesentlich genauer, weil ein interner </w:t>
      </w:r>
      <w:proofErr w:type="spellStart"/>
      <w:r>
        <w:t>Timer</w:t>
      </w:r>
      <w:proofErr w:type="spellEnd"/>
      <w:r>
        <w:t xml:space="preserve"> für die PWM verwendet wird</w:t>
      </w:r>
    </w:p>
    <w:p w14:paraId="31A36127" w14:textId="77777777" w:rsidR="00FA79E7" w:rsidRDefault="00FA79E7" w:rsidP="00FA79E7">
      <w:pPr>
        <w:pStyle w:val="Listenabsatz"/>
        <w:numPr>
          <w:ilvl w:val="0"/>
          <w:numId w:val="27"/>
        </w:numPr>
        <w:spacing w:line="252" w:lineRule="auto"/>
      </w:pPr>
      <w:proofErr w:type="gramStart"/>
      <w:r>
        <w:t>Kann</w:t>
      </w:r>
      <w:proofErr w:type="gramEnd"/>
      <w:r>
        <w:t xml:space="preserve"> parallel zum Code laufen</w:t>
      </w:r>
    </w:p>
    <w:p w14:paraId="63D2E890" w14:textId="77777777" w:rsidR="00FA79E7" w:rsidRDefault="00FA79E7" w:rsidP="00FA79E7">
      <w:pPr>
        <w:pStyle w:val="Listenabsatz"/>
        <w:numPr>
          <w:ilvl w:val="0"/>
          <w:numId w:val="27"/>
        </w:numPr>
        <w:spacing w:line="252" w:lineRule="auto"/>
      </w:pPr>
      <w:r>
        <w:t>Sieht optisch besser aus</w:t>
      </w:r>
    </w:p>
    <w:p w14:paraId="2D30BC86" w14:textId="77777777" w:rsidR="00FA79E7" w:rsidRDefault="00FA79E7" w:rsidP="00FA79E7">
      <w:pPr>
        <w:pStyle w:val="berschrift4"/>
        <w:rPr>
          <w:rFonts w:cs="Times New Roman"/>
        </w:rPr>
      </w:pPr>
      <w:bookmarkStart w:id="252" w:name="_Toc60488702"/>
      <w:bookmarkStart w:id="253" w:name="_Toc60758604"/>
      <w:bookmarkStart w:id="254" w:name="_Toc63408907"/>
      <w:bookmarkStart w:id="255" w:name="_Toc64823196"/>
      <w:bookmarkStart w:id="256" w:name="_Toc68186561"/>
      <w:r>
        <w:rPr>
          <w:rFonts w:cs="Times New Roman"/>
        </w:rPr>
        <w:t>Nachteil</w:t>
      </w:r>
      <w:bookmarkEnd w:id="252"/>
      <w:bookmarkEnd w:id="253"/>
      <w:bookmarkEnd w:id="254"/>
      <w:bookmarkEnd w:id="255"/>
      <w:bookmarkEnd w:id="256"/>
    </w:p>
    <w:p w14:paraId="41BD1CD9" w14:textId="77777777" w:rsidR="00FA79E7" w:rsidRDefault="00FA79E7" w:rsidP="00FA79E7">
      <w:pPr>
        <w:pStyle w:val="Listenabsatz"/>
        <w:numPr>
          <w:ilvl w:val="0"/>
          <w:numId w:val="27"/>
        </w:numPr>
        <w:spacing w:line="252" w:lineRule="auto"/>
      </w:pPr>
      <w:r>
        <w:t xml:space="preserve">Limitiert in der Anzahl an verfügbaren PWM-Pins </w:t>
      </w:r>
    </w:p>
    <w:p w14:paraId="0F088534" w14:textId="77777777" w:rsidR="00FA79E7" w:rsidRDefault="00FA79E7" w:rsidP="00FA79E7">
      <w:pPr>
        <w:pStyle w:val="berschrift3"/>
      </w:pPr>
      <w:bookmarkStart w:id="257" w:name="_Toc63408908"/>
      <w:bookmarkStart w:id="258" w:name="_Toc64823197"/>
      <w:bookmarkStart w:id="259" w:name="_Toc68186562"/>
      <w:r>
        <w:t>Ansteuerung</w:t>
      </w:r>
      <w:bookmarkEnd w:id="257"/>
      <w:bookmarkEnd w:id="258"/>
      <w:bookmarkEnd w:id="259"/>
    </w:p>
    <w:p w14:paraId="54EAE399" w14:textId="77777777" w:rsidR="00FA79E7" w:rsidRDefault="00FA79E7" w:rsidP="00FA79E7">
      <w:pPr>
        <w:pStyle w:val="berschrift4"/>
      </w:pPr>
      <w:bookmarkStart w:id="260" w:name="_Ref61089991"/>
      <w:bookmarkStart w:id="261" w:name="_Toc63408909"/>
      <w:bookmarkStart w:id="262" w:name="_Toc64823198"/>
      <w:bookmarkStart w:id="263" w:name="_Toc68186563"/>
      <w:r>
        <w:t>Initialisierung der Hardware PWM</w:t>
      </w:r>
      <w:bookmarkEnd w:id="260"/>
      <w:bookmarkEnd w:id="261"/>
      <w:bookmarkEnd w:id="262"/>
      <w:bookmarkEnd w:id="263"/>
    </w:p>
    <w:p w14:paraId="522A37E7" w14:textId="3E296B5C" w:rsidR="00FA79E7" w:rsidRDefault="00FA79E7" w:rsidP="00FA79E7">
      <w:pPr>
        <w:keepNext/>
      </w:pPr>
      <w:r>
        <w:rPr>
          <w:noProof/>
        </w:rPr>
        <w:drawing>
          <wp:inline distT="0" distB="0" distL="0" distR="0" wp14:anchorId="40B8A203" wp14:editId="3A306252">
            <wp:extent cx="5023262" cy="2192140"/>
            <wp:effectExtent l="0" t="0" r="635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4060" cy="2209944"/>
                    </a:xfrm>
                    <a:prstGeom prst="rect">
                      <a:avLst/>
                    </a:prstGeom>
                    <a:noFill/>
                    <a:ln>
                      <a:noFill/>
                    </a:ln>
                  </pic:spPr>
                </pic:pic>
              </a:graphicData>
            </a:graphic>
          </wp:inline>
        </w:drawing>
      </w:r>
    </w:p>
    <w:p w14:paraId="38AF7229" w14:textId="2179BDCB" w:rsidR="00FA79E7" w:rsidRDefault="00FA79E7" w:rsidP="00FA79E7">
      <w:pPr>
        <w:pStyle w:val="Beschriftung"/>
      </w:pPr>
      <w:bookmarkStart w:id="264" w:name="_Ref61087937"/>
      <w:bookmarkStart w:id="265" w:name="_Toc68186712"/>
      <w:r>
        <w:t xml:space="preserve">Abbildung </w:t>
      </w:r>
      <w:fldSimple w:instr=" SEQ Abbildung \* ARABIC ">
        <w:r w:rsidR="00187300">
          <w:rPr>
            <w:noProof/>
          </w:rPr>
          <w:t>44</w:t>
        </w:r>
      </w:fldSimple>
      <w:r>
        <w:t xml:space="preserve"> Codeauszug von der PWM-Initialisierung</w:t>
      </w:r>
      <w:bookmarkEnd w:id="264"/>
      <w:bookmarkEnd w:id="265"/>
    </w:p>
    <w:p w14:paraId="55D99211" w14:textId="422C1F54" w:rsidR="00FA79E7" w:rsidRDefault="00FA79E7" w:rsidP="00FA79E7">
      <w:r>
        <w:t xml:space="preserve">In der obigen gezeigten </w:t>
      </w:r>
      <w:r>
        <w:fldChar w:fldCharType="begin"/>
      </w:r>
      <w:r>
        <w:instrText xml:space="preserve"> REF _Ref61087937 \h </w:instrText>
      </w:r>
      <w:r>
        <w:fldChar w:fldCharType="separate"/>
      </w:r>
      <w:r w:rsidR="00187300">
        <w:t xml:space="preserve">Abbildung </w:t>
      </w:r>
      <w:r w:rsidR="00187300">
        <w:rPr>
          <w:noProof/>
        </w:rPr>
        <w:t>44</w:t>
      </w:r>
      <w:r w:rsidR="00187300">
        <w:t xml:space="preserve"> Codeauszug von der PWM-Initialisierung</w:t>
      </w:r>
      <w:r>
        <w:fldChar w:fldCharType="end"/>
      </w:r>
      <w:r>
        <w:t xml:space="preserve"> wird gezeigt, wie genau die Einstellung der Hardware PWM funktioniert. In Zeile 68 wird zuerst der Pin OC1A und OC1B als Output definiert. Diese zwei Pins werden dann später als Ausgang der beiden PWMs dienen. In Zeile 69 wird dann der richtige Modus für die PWM eingestellt. In unserem Fall ist es eine </w:t>
      </w:r>
      <w:proofErr w:type="spellStart"/>
      <w:r>
        <w:t>FastPWM</w:t>
      </w:r>
      <w:proofErr w:type="spellEnd"/>
      <w:r>
        <w:t xml:space="preserve"> im non-</w:t>
      </w:r>
      <w:proofErr w:type="spellStart"/>
      <w:r>
        <w:t>inverting</w:t>
      </w:r>
      <w:proofErr w:type="spellEnd"/>
      <w:r>
        <w:t xml:space="preserve"> </w:t>
      </w:r>
      <w:proofErr w:type="spellStart"/>
      <w:r>
        <w:t>Compare</w:t>
      </w:r>
      <w:proofErr w:type="spellEnd"/>
      <w:r>
        <w:t xml:space="preserve"> Output Mode. In der nächsten Zeile wird die Periode der PWM auf 10ms eingestellt. Wie in Punkt </w:t>
      </w:r>
      <w:r>
        <w:fldChar w:fldCharType="begin"/>
      </w:r>
      <w:r>
        <w:instrText xml:space="preserve"> REF _Ref61088289 \r \h </w:instrText>
      </w:r>
      <w:r>
        <w:fldChar w:fldCharType="separate"/>
      </w:r>
      <w:r w:rsidR="00187300">
        <w:t>3.2.3</w:t>
      </w:r>
      <w:r>
        <w:fldChar w:fldCharType="end"/>
      </w:r>
      <w:r>
        <w:t xml:space="preserve"> erwähnt ist die PWM an ihrer 20ms Periode nicht gebunden. Diese Eigenschaft haben wir uns zu Nutzen gemacht, indem wir die Periode verkleinert haben und somit Steuerbefehle mit einer erhöhten Frequenz an dem Servomotor schicken können. In den letzten drei Zeilen wird dann nur mehr ein Anfangswert für die beiden Servomotoren festgelegt und der verwendete </w:t>
      </w:r>
      <w:proofErr w:type="spellStart"/>
      <w:r>
        <w:t>Timer</w:t>
      </w:r>
      <w:proofErr w:type="spellEnd"/>
      <w:r>
        <w:t xml:space="preserve"> wieder </w:t>
      </w:r>
      <w:proofErr w:type="spellStart"/>
      <w:r>
        <w:t>resetet</w:t>
      </w:r>
      <w:proofErr w:type="spellEnd"/>
      <w:r>
        <w:t>.</w:t>
      </w:r>
    </w:p>
    <w:p w14:paraId="16C587C5" w14:textId="77777777" w:rsidR="00FA79E7" w:rsidRDefault="00FA79E7" w:rsidP="00FA79E7">
      <w:pPr>
        <w:pStyle w:val="berschrift4"/>
      </w:pPr>
      <w:bookmarkStart w:id="266" w:name="_Ref61091070"/>
      <w:bookmarkStart w:id="267" w:name="_Toc63408910"/>
      <w:bookmarkStart w:id="268" w:name="_Toc64823199"/>
      <w:bookmarkStart w:id="269" w:name="_Toc68186564"/>
      <w:proofErr w:type="spellStart"/>
      <w:r>
        <w:lastRenderedPageBreak/>
        <w:t>Servopulse</w:t>
      </w:r>
      <w:proofErr w:type="spellEnd"/>
      <w:r>
        <w:t>-Einstellung</w:t>
      </w:r>
      <w:bookmarkEnd w:id="266"/>
      <w:bookmarkEnd w:id="267"/>
      <w:bookmarkEnd w:id="268"/>
      <w:bookmarkEnd w:id="269"/>
    </w:p>
    <w:p w14:paraId="32F65221" w14:textId="002A08FB" w:rsidR="00FA79E7" w:rsidRDefault="00FA79E7" w:rsidP="00FA79E7">
      <w:pPr>
        <w:keepNext/>
      </w:pPr>
      <w:r>
        <w:rPr>
          <w:noProof/>
        </w:rPr>
        <w:drawing>
          <wp:inline distT="0" distB="0" distL="0" distR="0" wp14:anchorId="062C1AB8" wp14:editId="405E63DE">
            <wp:extent cx="5753100" cy="4086225"/>
            <wp:effectExtent l="0" t="0" r="0" b="9525"/>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2EB9935B" w14:textId="5B49759C" w:rsidR="00FA79E7" w:rsidRDefault="00FA79E7" w:rsidP="00FA79E7">
      <w:pPr>
        <w:pStyle w:val="Beschriftung"/>
      </w:pPr>
      <w:bookmarkStart w:id="270" w:name="_Ref61089044"/>
      <w:bookmarkStart w:id="271" w:name="_Toc68186713"/>
      <w:r>
        <w:t xml:space="preserve">Abbildung </w:t>
      </w:r>
      <w:fldSimple w:instr=" SEQ Abbildung \* ARABIC ">
        <w:r w:rsidR="00187300">
          <w:rPr>
            <w:noProof/>
          </w:rPr>
          <w:t>45</w:t>
        </w:r>
      </w:fldSimple>
      <w:r>
        <w:t xml:space="preserve"> Codeauszug von der </w:t>
      </w:r>
      <w:proofErr w:type="spellStart"/>
      <w:r>
        <w:t>Servopulse</w:t>
      </w:r>
      <w:proofErr w:type="spellEnd"/>
      <w:r>
        <w:t>-Einstellung</w:t>
      </w:r>
      <w:bookmarkEnd w:id="270"/>
      <w:bookmarkEnd w:id="271"/>
    </w:p>
    <w:p w14:paraId="2056DBF5" w14:textId="4E9B000C" w:rsidR="00FA79E7" w:rsidRDefault="00FA79E7" w:rsidP="00FA79E7">
      <w:r>
        <w:t xml:space="preserve">Mit Hilfe der Funktion </w:t>
      </w:r>
      <w:proofErr w:type="spellStart"/>
      <w:r>
        <w:t>set_servopulse</w:t>
      </w:r>
      <w:proofErr w:type="spellEnd"/>
      <w:r>
        <w:t xml:space="preserve"> wird der </w:t>
      </w:r>
      <w:proofErr w:type="spellStart"/>
      <w:r>
        <w:t>Servopulse</w:t>
      </w:r>
      <w:proofErr w:type="spellEnd"/>
      <w:r>
        <w:t xml:space="preserve"> immer entsprechend der verlangten Rotorstellung eingestellt. Siehe </w:t>
      </w:r>
      <w:r>
        <w:fldChar w:fldCharType="begin"/>
      </w:r>
      <w:r>
        <w:instrText xml:space="preserve"> REF _Ref61089044 \h </w:instrText>
      </w:r>
      <w:r>
        <w:fldChar w:fldCharType="separate"/>
      </w:r>
      <w:r w:rsidR="00187300">
        <w:t xml:space="preserve">Abbildung </w:t>
      </w:r>
      <w:r w:rsidR="00187300">
        <w:rPr>
          <w:noProof/>
        </w:rPr>
        <w:t>45</w:t>
      </w:r>
      <w:r w:rsidR="00187300">
        <w:t xml:space="preserve"> Codeauszug von der </w:t>
      </w:r>
      <w:proofErr w:type="spellStart"/>
      <w:r w:rsidR="00187300">
        <w:t>Servopulse</w:t>
      </w:r>
      <w:proofErr w:type="spellEnd"/>
      <w:r w:rsidR="00187300">
        <w:t>-Einstellung</w:t>
      </w:r>
      <w:r>
        <w:fldChar w:fldCharType="end"/>
      </w:r>
      <w:r>
        <w:t xml:space="preserve">. Die Funktion </w:t>
      </w:r>
      <w:proofErr w:type="spellStart"/>
      <w:r>
        <w:t>set_servopulse</w:t>
      </w:r>
      <w:proofErr w:type="spellEnd"/>
      <w:r>
        <w:t xml:space="preserve"> benötigt zwei Parameter für einen erfolgreichen Aufruf. Einmal wäre das </w:t>
      </w:r>
      <w:proofErr w:type="spellStart"/>
      <w:r>
        <w:t>avalue</w:t>
      </w:r>
      <w:proofErr w:type="spellEnd"/>
      <w:r>
        <w:t xml:space="preserve">. Diese Variable soll den aktuellen Wert der IMU beinhalten. Der zweite Parameter ist </w:t>
      </w:r>
      <w:proofErr w:type="spellStart"/>
      <w:r>
        <w:t>servo</w:t>
      </w:r>
      <w:proofErr w:type="spellEnd"/>
      <w:r>
        <w:t xml:space="preserve">_. </w:t>
      </w:r>
      <w:r w:rsidR="000770B0">
        <w:t>Mit dieser Variablen</w:t>
      </w:r>
      <w:r>
        <w:t xml:space="preserve"> legt man fest welchen Servomotor man ansteuern möchte. Die oben gezeigte </w:t>
      </w:r>
      <w:r>
        <w:fldChar w:fldCharType="begin"/>
      </w:r>
      <w:r>
        <w:instrText xml:space="preserve"> REF _Ref61089044 \h </w:instrText>
      </w:r>
      <w:r>
        <w:fldChar w:fldCharType="separate"/>
      </w:r>
      <w:r w:rsidR="00187300">
        <w:t xml:space="preserve">Abbildung </w:t>
      </w:r>
      <w:r w:rsidR="00187300">
        <w:rPr>
          <w:noProof/>
        </w:rPr>
        <w:t>45</w:t>
      </w:r>
      <w:r w:rsidR="00187300">
        <w:t xml:space="preserve"> Codeauszug von der </w:t>
      </w:r>
      <w:proofErr w:type="spellStart"/>
      <w:r w:rsidR="00187300">
        <w:t>Servopulse</w:t>
      </w:r>
      <w:proofErr w:type="spellEnd"/>
      <w:r w:rsidR="00187300">
        <w:t>-Einstellung</w:t>
      </w:r>
      <w:r>
        <w:fldChar w:fldCharType="end"/>
      </w:r>
      <w:r>
        <w:t xml:space="preserve"> zeigt den Code für die Einstellung des </w:t>
      </w:r>
      <w:proofErr w:type="spellStart"/>
      <w:r>
        <w:t>Servopulses</w:t>
      </w:r>
      <w:proofErr w:type="spellEnd"/>
      <w:r>
        <w:t xml:space="preserve"> für die Y-Achse. Im Code wird jetzt nun mit dem ersten </w:t>
      </w:r>
      <w:proofErr w:type="spellStart"/>
      <w:r>
        <w:t>If</w:t>
      </w:r>
      <w:proofErr w:type="spellEnd"/>
      <w:r>
        <w:t xml:space="preserve">-Statement überprüft um welchen Servomotor es sich handelt der angesteuert werden soll. Danach wird dem aktuellen Positionswert </w:t>
      </w:r>
      <w:proofErr w:type="spellStart"/>
      <w:r>
        <w:t>avalue</w:t>
      </w:r>
      <w:proofErr w:type="spellEnd"/>
      <w:r>
        <w:t xml:space="preserve"> ein Offset von 90 hinzuaddiert.</w:t>
      </w:r>
      <w:r w:rsidR="00D26A6A">
        <w:t xml:space="preserve"> Dieser Offset sorgt dafür das in der waagrechten Ursprungsstellung ein Bewegungsfreiraum von 90 Grad in die positive, sowie negative Richtung ermöglicht wird.</w:t>
      </w:r>
      <w:r>
        <w:t xml:space="preserve"> Im nächsten </w:t>
      </w:r>
      <w:proofErr w:type="spellStart"/>
      <w:r>
        <w:t>If</w:t>
      </w:r>
      <w:proofErr w:type="spellEnd"/>
      <w:r>
        <w:t xml:space="preserve">-Statement wird nun überprüft ob sich der Wert von </w:t>
      </w:r>
      <w:proofErr w:type="spellStart"/>
      <w:r>
        <w:t>avalue</w:t>
      </w:r>
      <w:proofErr w:type="spellEnd"/>
      <w:r>
        <w:t xml:space="preserve"> im vorgegebenen Arbeitsbereich befindet oder nicht. Sollte dies zutreffen wird dann nun die Boundary (Siehe </w:t>
      </w:r>
      <w:r>
        <w:fldChar w:fldCharType="begin"/>
      </w:r>
      <w:r>
        <w:instrText xml:space="preserve"> REF _Ref61089747 \r \h </w:instrText>
      </w:r>
      <w:r>
        <w:fldChar w:fldCharType="separate"/>
      </w:r>
      <w:r w:rsidR="00187300">
        <w:t>3.7.2</w:t>
      </w:r>
      <w:r>
        <w:fldChar w:fldCharType="end"/>
      </w:r>
      <w:r>
        <w:t xml:space="preserve">) überprüft und der aktuelle Wert wird auf den benötigten Wertebereich des </w:t>
      </w:r>
      <w:proofErr w:type="spellStart"/>
      <w:r>
        <w:t>Servopulses</w:t>
      </w:r>
      <w:proofErr w:type="spellEnd"/>
      <w:r>
        <w:t xml:space="preserve"> </w:t>
      </w:r>
      <w:r w:rsidR="00D26A6A">
        <w:t>begrenzt</w:t>
      </w:r>
      <w:r>
        <w:t>.</w:t>
      </w:r>
    </w:p>
    <w:p w14:paraId="3F410DEF" w14:textId="77777777" w:rsidR="00FA79E7" w:rsidRDefault="00FA79E7" w:rsidP="00FA79E7">
      <w:r>
        <w:br w:type="page"/>
      </w:r>
    </w:p>
    <w:p w14:paraId="3DC0720D" w14:textId="77777777" w:rsidR="00FA79E7" w:rsidRDefault="00FA79E7" w:rsidP="00FA79E7">
      <w:pPr>
        <w:pStyle w:val="berschrift2"/>
        <w:rPr>
          <w:rFonts w:cs="Times New Roman"/>
        </w:rPr>
      </w:pPr>
      <w:bookmarkStart w:id="272" w:name="_Toc60488703"/>
      <w:bookmarkStart w:id="273" w:name="_Toc60758605"/>
      <w:bookmarkStart w:id="274" w:name="_Toc63408911"/>
      <w:bookmarkStart w:id="275" w:name="_Toc64823200"/>
      <w:bookmarkStart w:id="276" w:name="_Toc68186565"/>
      <w:r>
        <w:rPr>
          <w:rFonts w:cs="Times New Roman"/>
        </w:rPr>
        <w:lastRenderedPageBreak/>
        <w:t>IMU Auswertung</w:t>
      </w:r>
      <w:bookmarkEnd w:id="272"/>
      <w:bookmarkEnd w:id="273"/>
      <w:bookmarkEnd w:id="274"/>
      <w:bookmarkEnd w:id="275"/>
      <w:bookmarkEnd w:id="276"/>
    </w:p>
    <w:p w14:paraId="1AE4299A" w14:textId="77777777" w:rsidR="00FA79E7" w:rsidRDefault="00FA79E7" w:rsidP="00FA79E7">
      <w:pPr>
        <w:pStyle w:val="berschrift3"/>
        <w:rPr>
          <w:rFonts w:cs="Times New Roman"/>
        </w:rPr>
      </w:pPr>
      <w:bookmarkStart w:id="277" w:name="_Toc60488704"/>
      <w:bookmarkStart w:id="278" w:name="_Toc60758606"/>
      <w:bookmarkStart w:id="279" w:name="_Toc63408912"/>
      <w:bookmarkStart w:id="280" w:name="_Toc64823201"/>
      <w:bookmarkStart w:id="281" w:name="_Toc68186566"/>
      <w:r>
        <w:rPr>
          <w:rFonts w:cs="Times New Roman"/>
        </w:rPr>
        <w:t>Funktionsweise</w:t>
      </w:r>
      <w:bookmarkEnd w:id="277"/>
      <w:bookmarkEnd w:id="278"/>
      <w:bookmarkEnd w:id="279"/>
      <w:bookmarkEnd w:id="280"/>
      <w:bookmarkEnd w:id="281"/>
    </w:p>
    <w:p w14:paraId="3E1CBA5C" w14:textId="3E22C3FA" w:rsidR="00FA79E7" w:rsidRDefault="00FA79E7" w:rsidP="00FA79E7">
      <w:r>
        <w:t>Eine IMU (</w:t>
      </w:r>
      <w:proofErr w:type="spellStart"/>
      <w:r>
        <w:t>inertail</w:t>
      </w:r>
      <w:proofErr w:type="spellEnd"/>
      <w:r>
        <w:t xml:space="preserve"> </w:t>
      </w:r>
      <w:proofErr w:type="spellStart"/>
      <w:r>
        <w:t>measuremen</w:t>
      </w:r>
      <w:proofErr w:type="spellEnd"/>
      <w:r>
        <w:t xml:space="preserve"> </w:t>
      </w:r>
      <w:proofErr w:type="spellStart"/>
      <w:r>
        <w:t>unit</w:t>
      </w:r>
      <w:proofErr w:type="spellEnd"/>
      <w:r>
        <w:t xml:space="preserve">) ist ein Sensor </w:t>
      </w:r>
      <w:proofErr w:type="gramStart"/>
      <w:r>
        <w:t>welcher sechs verschiedene Freiheitsgrade</w:t>
      </w:r>
      <w:proofErr w:type="gramEnd"/>
      <w:r>
        <w:t xml:space="preserve"> messen kann. Dies kann die IMU, indem sie intern noch zwei verschieden Sensoren besitzt. Dies wäre einmal ein Gyroskop und einmal einen Beschleunigungssensor. Pro Achse gibt es jeweils ein Gyroskop und ein</w:t>
      </w:r>
      <w:r w:rsidR="00D26A6A">
        <w:t>en</w:t>
      </w:r>
      <w:r>
        <w:t xml:space="preserve"> Beschleunigungssensor, </w:t>
      </w:r>
      <w:r w:rsidR="00D26A6A">
        <w:t>welche</w:t>
      </w:r>
      <w:r>
        <w:t xml:space="preserve"> die Daten für </w:t>
      </w:r>
      <w:r w:rsidR="00D26A6A">
        <w:t>die entsprechende</w:t>
      </w:r>
      <w:r>
        <w:t xml:space="preserve"> Achse </w:t>
      </w:r>
      <w:r w:rsidR="00D26A6A">
        <w:t>erfassen</w:t>
      </w:r>
      <w:r>
        <w:t>. Die Sensoren sind intern jeweils orthogonal zueinander ausgerichtet. [</w:t>
      </w:r>
      <w:r w:rsidR="000770B0">
        <w:t>16</w:t>
      </w:r>
      <w:r>
        <w:t>]</w:t>
      </w:r>
    </w:p>
    <w:p w14:paraId="6F2624D9" w14:textId="5E2AC615" w:rsidR="00FA79E7" w:rsidRDefault="00FA79E7" w:rsidP="00FA79E7">
      <w:pPr>
        <w:keepNext/>
      </w:pPr>
      <w:r>
        <w:rPr>
          <w:noProof/>
        </w:rPr>
        <w:drawing>
          <wp:inline distT="0" distB="0" distL="0" distR="0" wp14:anchorId="6509BF36" wp14:editId="1FB0D6BD">
            <wp:extent cx="5760720" cy="2428240"/>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428240"/>
                    </a:xfrm>
                    <a:prstGeom prst="rect">
                      <a:avLst/>
                    </a:prstGeom>
                    <a:noFill/>
                    <a:ln>
                      <a:noFill/>
                    </a:ln>
                  </pic:spPr>
                </pic:pic>
              </a:graphicData>
            </a:graphic>
          </wp:inline>
        </w:drawing>
      </w:r>
    </w:p>
    <w:p w14:paraId="25609956" w14:textId="2B10D9E1" w:rsidR="00FA79E7" w:rsidRDefault="00FA79E7" w:rsidP="00FA79E7">
      <w:pPr>
        <w:pStyle w:val="Beschriftung"/>
      </w:pPr>
      <w:bookmarkStart w:id="282" w:name="_Toc68186714"/>
      <w:r>
        <w:t xml:space="preserve">Abbildung </w:t>
      </w:r>
      <w:fldSimple w:instr=" SEQ Abbildung \* ARABIC ">
        <w:r w:rsidR="00187300">
          <w:rPr>
            <w:noProof/>
          </w:rPr>
          <w:t>46</w:t>
        </w:r>
      </w:fldSimple>
      <w:r>
        <w:t xml:space="preserve"> Veranschaulichung der sechs Freiheitsgrade [</w:t>
      </w:r>
      <w:r w:rsidR="000770B0">
        <w:t>17</w:t>
      </w:r>
      <w:r>
        <w:t>]</w:t>
      </w:r>
      <w:bookmarkEnd w:id="282"/>
    </w:p>
    <w:p w14:paraId="05E73F81" w14:textId="77777777" w:rsidR="00FA79E7" w:rsidRDefault="00FA79E7" w:rsidP="00FA79E7">
      <w:r>
        <w:br w:type="page"/>
      </w:r>
    </w:p>
    <w:p w14:paraId="137BE160" w14:textId="77777777" w:rsidR="00FA79E7" w:rsidRDefault="00FA79E7" w:rsidP="00FA79E7">
      <w:pPr>
        <w:pStyle w:val="berschrift3"/>
        <w:rPr>
          <w:rFonts w:cs="Times New Roman"/>
        </w:rPr>
      </w:pPr>
      <w:bookmarkStart w:id="283" w:name="_Toc60488705"/>
      <w:bookmarkStart w:id="284" w:name="_Toc60758607"/>
      <w:bookmarkStart w:id="285" w:name="_Toc63408913"/>
      <w:bookmarkStart w:id="286" w:name="_Toc64823202"/>
      <w:bookmarkStart w:id="287" w:name="_Toc68186567"/>
      <w:r>
        <w:rPr>
          <w:rFonts w:cs="Times New Roman"/>
        </w:rPr>
        <w:lastRenderedPageBreak/>
        <w:t>Gyroskop</w:t>
      </w:r>
      <w:bookmarkEnd w:id="283"/>
      <w:bookmarkEnd w:id="284"/>
      <w:bookmarkEnd w:id="285"/>
      <w:bookmarkEnd w:id="286"/>
      <w:bookmarkEnd w:id="287"/>
    </w:p>
    <w:p w14:paraId="1281EB7B" w14:textId="099BE91E" w:rsidR="00FA79E7" w:rsidRDefault="00FA79E7" w:rsidP="00FA79E7">
      <w:pPr>
        <w:rPr>
          <w:noProof/>
        </w:rPr>
      </w:pPr>
      <w:r>
        <w:t>In unserem Fall verwenden wir einen MEMS-</w:t>
      </w:r>
      <w:proofErr w:type="spellStart"/>
      <w:r>
        <w:t>Gyro</w:t>
      </w:r>
      <w:proofErr w:type="spellEnd"/>
      <w:r>
        <w:t xml:space="preserve">. MEMS steht hier für mikroelektromechanisches System. In diesen MEMS-Gyros ist das Prinzip des Gyroskops dasselbe nur, dass hier der Gyroskop-Sensor zwischen 1 und 100 µm groß ist. Wenn der Kreisel hier dann gedreht wird, wird eine kleine Resonanzmasse verschoben, wenn sich die Winkelgeschwindigkeit ändert. Diese Bewegung wird in ein sehr schwaches elektrisches Signal umgewandelt, welches dann verstärkt wird und dann mittels A/D-Wandler in ein digitales Signal umgewandelt wird, um es dann später mit dem Beschleunigungsmesswerten zu vereinen. Siehe Punkt </w:t>
      </w:r>
      <w:r>
        <w:fldChar w:fldCharType="begin"/>
      </w:r>
      <w:r>
        <w:instrText xml:space="preserve"> REF _Ref63342079 \w \h </w:instrText>
      </w:r>
      <w:r>
        <w:fldChar w:fldCharType="separate"/>
      </w:r>
      <w:r w:rsidR="00187300">
        <w:t>3.3.5</w:t>
      </w:r>
      <w:r>
        <w:fldChar w:fldCharType="end"/>
      </w:r>
      <w:r>
        <w:t>.</w:t>
      </w:r>
      <w:r>
        <w:rPr>
          <w:noProof/>
        </w:rPr>
        <w:t xml:space="preserve"> [</w:t>
      </w:r>
      <w:r w:rsidR="000770B0">
        <w:rPr>
          <w:noProof/>
        </w:rPr>
        <w:t>16</w:t>
      </w:r>
      <w:r>
        <w:rPr>
          <w:noProof/>
        </w:rPr>
        <w:t>]</w:t>
      </w:r>
    </w:p>
    <w:p w14:paraId="1D338BBA" w14:textId="4A463F06" w:rsidR="00FA79E7" w:rsidRDefault="00FA79E7" w:rsidP="00FA79E7">
      <w:pPr>
        <w:keepNext/>
      </w:pPr>
      <w:r>
        <w:rPr>
          <w:noProof/>
        </w:rPr>
        <w:drawing>
          <wp:inline distT="0" distB="0" distL="0" distR="0" wp14:anchorId="41F96790" wp14:editId="47C777A8">
            <wp:extent cx="5760720" cy="2533015"/>
            <wp:effectExtent l="0" t="0" r="0" b="635"/>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5D842154" w14:textId="5D72AE1E" w:rsidR="00FA79E7" w:rsidRDefault="00FA79E7" w:rsidP="00FA79E7">
      <w:pPr>
        <w:pStyle w:val="Beschriftung"/>
      </w:pPr>
      <w:bookmarkStart w:id="288" w:name="_Toc68186715"/>
      <w:r>
        <w:t xml:space="preserve">Abbildung </w:t>
      </w:r>
      <w:fldSimple w:instr=" SEQ Abbildung \* ARABIC ">
        <w:r w:rsidR="00187300">
          <w:rPr>
            <w:noProof/>
          </w:rPr>
          <w:t>47</w:t>
        </w:r>
      </w:fldSimple>
      <w:r>
        <w:t xml:space="preserve"> Prinzip des MEMS-Gyros [</w:t>
      </w:r>
      <w:r w:rsidR="000770B0">
        <w:t>18</w:t>
      </w:r>
      <w:r>
        <w:t>]</w:t>
      </w:r>
      <w:bookmarkEnd w:id="288"/>
    </w:p>
    <w:p w14:paraId="30FF8DA6" w14:textId="77777777" w:rsidR="00FA79E7" w:rsidRDefault="00FA79E7" w:rsidP="00FA79E7">
      <w:r>
        <w:br w:type="page"/>
      </w:r>
    </w:p>
    <w:p w14:paraId="56E9F5FD" w14:textId="77777777" w:rsidR="00FA79E7" w:rsidRDefault="00FA79E7" w:rsidP="00FA79E7">
      <w:pPr>
        <w:pStyle w:val="berschrift3"/>
        <w:rPr>
          <w:rFonts w:cs="Times New Roman"/>
        </w:rPr>
      </w:pPr>
      <w:bookmarkStart w:id="289" w:name="_Toc60488706"/>
      <w:bookmarkStart w:id="290" w:name="_Toc60758608"/>
      <w:bookmarkStart w:id="291" w:name="_Toc63408914"/>
      <w:bookmarkStart w:id="292" w:name="_Toc64823203"/>
      <w:bookmarkStart w:id="293" w:name="_Toc68186568"/>
      <w:r>
        <w:rPr>
          <w:rFonts w:cs="Times New Roman"/>
        </w:rPr>
        <w:lastRenderedPageBreak/>
        <w:t>Beschleunigungssensor</w:t>
      </w:r>
      <w:bookmarkEnd w:id="289"/>
      <w:bookmarkEnd w:id="290"/>
      <w:bookmarkEnd w:id="291"/>
      <w:bookmarkEnd w:id="292"/>
      <w:bookmarkEnd w:id="293"/>
    </w:p>
    <w:p w14:paraId="688EDF32" w14:textId="77777777" w:rsidR="00FA79E7" w:rsidRDefault="00FA79E7" w:rsidP="00FA79E7">
      <w:r>
        <w:t>Ein Beschleunigungssensor ist ein Sensor, der seine eigene Beschleunigung mit der wirkenden Trägheitskraft auf eine Testmasse bestimmt. Damit kann dann z.B. bestimmt werden, ob ein Geschwindigkeitszunahme oder -abnahme stattfindet.</w:t>
      </w:r>
    </w:p>
    <w:p w14:paraId="4C157DC5" w14:textId="59A870A0" w:rsidR="00FA79E7" w:rsidRDefault="00FA79E7" w:rsidP="00FA79E7">
      <w:r>
        <w:t>Auch hier verwenden wir wieder ein MEMS-Beschleunigungssensor. Im Falle des Beschleunigungssensors besteht dieser aus einem internen Feder-Masse-System, bei dem die Feder wenige µm lang ist. Durch die Auslenkung bei einer Beschleunigung kann zwischen dem gefedert aufgehängten Teil und einer festen Bezugselektrode eine Änderung der elektrischen Kapazität gemessen werden. Wie auch schon beim Gyroskop erwähnt wird auch hier das Signal wieder verstärkt und in ein digitales Signal umgewandelt, um es dann weiter zu verarbeiten. [</w:t>
      </w:r>
      <w:r w:rsidR="000770B0">
        <w:t>16</w:t>
      </w:r>
      <w:r>
        <w:t>]</w:t>
      </w:r>
    </w:p>
    <w:p w14:paraId="6F86CB06" w14:textId="4E294E0C" w:rsidR="00FA79E7" w:rsidRDefault="00FA79E7" w:rsidP="00FA79E7">
      <w:pPr>
        <w:keepNext/>
      </w:pPr>
      <w:r>
        <w:rPr>
          <w:noProof/>
        </w:rPr>
        <w:drawing>
          <wp:inline distT="0" distB="0" distL="0" distR="0" wp14:anchorId="1806DD33" wp14:editId="5FD6CAA7">
            <wp:extent cx="5057775" cy="2447925"/>
            <wp:effectExtent l="0" t="0" r="9525" b="9525"/>
            <wp:docPr id="222" name="Grafik 222" descr="Beschleunigungssensor (Abitur BY 2015 Ph11 A2-3) | LEIFI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6" descr="Beschleunigungssensor (Abitur BY 2015 Ph11 A2-3) | LEIFIphysi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775" cy="2447925"/>
                    </a:xfrm>
                    <a:prstGeom prst="rect">
                      <a:avLst/>
                    </a:prstGeom>
                    <a:noFill/>
                    <a:ln>
                      <a:noFill/>
                    </a:ln>
                  </pic:spPr>
                </pic:pic>
              </a:graphicData>
            </a:graphic>
          </wp:inline>
        </w:drawing>
      </w:r>
    </w:p>
    <w:p w14:paraId="2127AAEE" w14:textId="0B6F3493" w:rsidR="00FA79E7" w:rsidRDefault="00FA79E7" w:rsidP="00FA79E7">
      <w:pPr>
        <w:pStyle w:val="Beschriftung"/>
      </w:pPr>
      <w:bookmarkStart w:id="294" w:name="_Toc68186716"/>
      <w:r>
        <w:t xml:space="preserve">Abbildung </w:t>
      </w:r>
      <w:fldSimple w:instr=" SEQ Abbildung \* ARABIC ">
        <w:r w:rsidR="00187300">
          <w:rPr>
            <w:noProof/>
          </w:rPr>
          <w:t>48</w:t>
        </w:r>
      </w:fldSimple>
      <w:r>
        <w:t xml:space="preserve"> Prinzip des Feder-Masse-Systems [</w:t>
      </w:r>
      <w:r w:rsidR="000770B0">
        <w:t>19</w:t>
      </w:r>
      <w:r>
        <w:t>]</w:t>
      </w:r>
      <w:bookmarkEnd w:id="294"/>
    </w:p>
    <w:p w14:paraId="09D528C8" w14:textId="77777777" w:rsidR="00FA79E7" w:rsidRDefault="00FA79E7" w:rsidP="00FA79E7">
      <w:pPr>
        <w:pStyle w:val="berschrift3"/>
      </w:pPr>
      <w:bookmarkStart w:id="295" w:name="_Toc60758609"/>
      <w:bookmarkStart w:id="296" w:name="_Ref61024775"/>
      <w:bookmarkStart w:id="297" w:name="_Ref61533562"/>
      <w:bookmarkStart w:id="298" w:name="_Ref61533563"/>
      <w:bookmarkStart w:id="299" w:name="_Ref61533564"/>
      <w:bookmarkStart w:id="300" w:name="_Toc63408915"/>
      <w:bookmarkStart w:id="301" w:name="_Toc64823204"/>
      <w:bookmarkStart w:id="302" w:name="_Toc68186569"/>
      <w:r>
        <w:t>Kalman-Filter</w:t>
      </w:r>
      <w:bookmarkEnd w:id="295"/>
      <w:bookmarkEnd w:id="296"/>
      <w:bookmarkEnd w:id="297"/>
      <w:bookmarkEnd w:id="298"/>
      <w:bookmarkEnd w:id="299"/>
      <w:bookmarkEnd w:id="300"/>
      <w:bookmarkEnd w:id="301"/>
      <w:bookmarkEnd w:id="302"/>
    </w:p>
    <w:p w14:paraId="518A3C99" w14:textId="48D069AD" w:rsidR="00FA79E7" w:rsidRDefault="00FA79E7" w:rsidP="00FA79E7">
      <w:r>
        <w:t xml:space="preserve">Ein Kalman-Filter ist ein lineares, diskretes, zeitinvariantes System. Er wird dafür verwendet, um das Rauschen bzw. </w:t>
      </w:r>
      <w:proofErr w:type="gramStart"/>
      <w:r>
        <w:t>den Drift</w:t>
      </w:r>
      <w:proofErr w:type="gramEnd"/>
      <w:r>
        <w:t xml:space="preserve"> von Sensoren auszugleichen. Dies Funktioniert indem man </w:t>
      </w:r>
      <w:proofErr w:type="gramStart"/>
      <w:r>
        <w:t>den gemessen Werte</w:t>
      </w:r>
      <w:proofErr w:type="gramEnd"/>
      <w:r>
        <w:t xml:space="preserve"> und einen berechneten Wert mit Hilfe des Kalman-Filter zusammenfügt, um somit ein besseres Ergebnis zu erhalten. Der Kalman-Filter basiert auf dem Prinzip der multivarianten Normalverteilung. Dadurch kann man die meist zwei verschiedenen Werte optimal kombinieren, damit der Fehler so gut es geht verringert wird. [</w:t>
      </w:r>
      <w:r w:rsidR="000770B0">
        <w:t>20</w:t>
      </w:r>
      <w:r>
        <w:t>]</w:t>
      </w:r>
    </w:p>
    <w:p w14:paraId="3F439F69" w14:textId="77777777" w:rsidR="00FA79E7" w:rsidRDefault="00FA79E7" w:rsidP="00FA79E7">
      <w:r>
        <w:br w:type="page"/>
      </w:r>
    </w:p>
    <w:p w14:paraId="20475337" w14:textId="77777777" w:rsidR="00FA79E7" w:rsidRDefault="00FA79E7" w:rsidP="00FA79E7">
      <w:pPr>
        <w:pStyle w:val="berschrift3"/>
        <w:rPr>
          <w:rFonts w:cs="Times New Roman"/>
        </w:rPr>
      </w:pPr>
      <w:bookmarkStart w:id="303" w:name="_Toc60488707"/>
      <w:bookmarkStart w:id="304" w:name="_Toc60758610"/>
      <w:bookmarkStart w:id="305" w:name="_Ref61024801"/>
      <w:bookmarkStart w:id="306" w:name="_Ref63342079"/>
      <w:bookmarkStart w:id="307" w:name="_Toc63408916"/>
      <w:bookmarkStart w:id="308" w:name="_Toc64823205"/>
      <w:bookmarkStart w:id="309" w:name="_Toc68186570"/>
      <w:r>
        <w:rPr>
          <w:rFonts w:cs="Times New Roman"/>
        </w:rPr>
        <w:lastRenderedPageBreak/>
        <w:t>Verarbeitung der Daten</w:t>
      </w:r>
      <w:bookmarkEnd w:id="303"/>
      <w:bookmarkEnd w:id="304"/>
      <w:bookmarkEnd w:id="305"/>
      <w:bookmarkEnd w:id="306"/>
      <w:bookmarkEnd w:id="307"/>
      <w:bookmarkEnd w:id="308"/>
      <w:bookmarkEnd w:id="309"/>
    </w:p>
    <w:p w14:paraId="6B50372D" w14:textId="2A466B39" w:rsidR="00FA79E7" w:rsidRDefault="00FA79E7" w:rsidP="00FA79E7">
      <w:r>
        <w:t xml:space="preserve">Unsere IMU liefert als Messwerte drei lineare Beschleunigungswerte für die translatorische Bewegung und drei Winkelgeschwindigkeiten für die Drehraten. Mit Hilfe eines </w:t>
      </w:r>
      <w:proofErr w:type="spellStart"/>
      <w:r>
        <w:t>Merge</w:t>
      </w:r>
      <w:proofErr w:type="spellEnd"/>
      <w:r>
        <w:t xml:space="preserve">-Algorithmus wird aus den einzelnen Messwerten der IMU für die lineare Beschleunigung, nach Kompensation der Erdbeschleunigung, durch Integration die lineare Geschwindigkeit und nach nochmaliger Integration die Position im Raum bezogen zu einem Referenzpunkt ermittelt. </w:t>
      </w:r>
      <w:r w:rsidR="00D26A6A">
        <w:t>[</w:t>
      </w:r>
      <w:r w:rsidR="000770B0">
        <w:t>16</w:t>
      </w:r>
      <w:r w:rsidR="00D26A6A">
        <w:t>]</w:t>
      </w:r>
    </w:p>
    <w:p w14:paraId="7F619D26" w14:textId="4AE754B7" w:rsidR="00FA79E7" w:rsidRDefault="00FA79E7" w:rsidP="00FA79E7">
      <w:r>
        <w:t xml:space="preserve">Zum Bestimmen der Integrationskonstanten, zur Verbesserung der Genauigkeit und um die Drift zu korrigieren, werden bei manchen IMUs zusätzliche Magnetometer integriert. Als Drift bezeichnet man eine kleine, aber kontinuierliche Abweichung der Daten. Sollten keine Vorkehrungen, um </w:t>
      </w:r>
      <w:proofErr w:type="gramStart"/>
      <w:r>
        <w:t>den Drift</w:t>
      </w:r>
      <w:proofErr w:type="gramEnd"/>
      <w:r>
        <w:t xml:space="preserve"> entgegenzuwirken, getroffen werden kann es im schlimmsten Fall dazu kommen, dass die Werte der IMU nicht mehr verwendet werden können. Weiters kann man die Drift mit Hilfe eines Kalman-Filters verbessern. In unsere Anwendung haben wir auf die Integration des Magnetometers verzichtet, da unsere Kalman-Filter ausreichend Genauigkeit ins System gebracht hat. [</w:t>
      </w:r>
      <w:r w:rsidR="000770B0">
        <w:t>16</w:t>
      </w:r>
      <w:r>
        <w:t>]</w:t>
      </w:r>
    </w:p>
    <w:p w14:paraId="5ED6B8E8" w14:textId="77777777" w:rsidR="00FA79E7" w:rsidRDefault="00FA79E7" w:rsidP="00FA79E7">
      <w:pPr>
        <w:pStyle w:val="berschrift4"/>
      </w:pPr>
      <w:bookmarkStart w:id="310" w:name="_Toc63408917"/>
      <w:bookmarkStart w:id="311" w:name="_Toc64823206"/>
      <w:bookmarkStart w:id="312" w:name="_Toc68186571"/>
      <w:r>
        <w:t>Code für die Verarbeitung der Daten</w:t>
      </w:r>
      <w:bookmarkEnd w:id="310"/>
      <w:bookmarkEnd w:id="311"/>
      <w:bookmarkEnd w:id="312"/>
    </w:p>
    <w:p w14:paraId="6E809118" w14:textId="07399FF7" w:rsidR="00FA79E7" w:rsidRDefault="00FA79E7" w:rsidP="00FA79E7">
      <w:pPr>
        <w:keepNext/>
      </w:pPr>
      <w:r>
        <w:rPr>
          <w:noProof/>
        </w:rPr>
        <w:drawing>
          <wp:inline distT="0" distB="0" distL="0" distR="0" wp14:anchorId="5A60B7DB" wp14:editId="60611398">
            <wp:extent cx="5760720" cy="219964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199640"/>
                    </a:xfrm>
                    <a:prstGeom prst="rect">
                      <a:avLst/>
                    </a:prstGeom>
                    <a:noFill/>
                    <a:ln>
                      <a:noFill/>
                    </a:ln>
                  </pic:spPr>
                </pic:pic>
              </a:graphicData>
            </a:graphic>
          </wp:inline>
        </w:drawing>
      </w:r>
    </w:p>
    <w:p w14:paraId="554B2660" w14:textId="7A8C2A37" w:rsidR="00FA79E7" w:rsidRDefault="00FA79E7" w:rsidP="00FA79E7">
      <w:pPr>
        <w:pStyle w:val="Beschriftung"/>
      </w:pPr>
      <w:bookmarkStart w:id="313" w:name="_Ref61546396"/>
      <w:bookmarkStart w:id="314" w:name="_Toc68186717"/>
      <w:r>
        <w:t xml:space="preserve">Abbildung </w:t>
      </w:r>
      <w:fldSimple w:instr=" SEQ Abbildung \* ARABIC ">
        <w:r w:rsidR="00187300">
          <w:rPr>
            <w:noProof/>
          </w:rPr>
          <w:t>49</w:t>
        </w:r>
      </w:fldSimple>
      <w:r>
        <w:t xml:space="preserve"> Codeauszug für die Abfrage der Z-Achsen Werte</w:t>
      </w:r>
      <w:bookmarkEnd w:id="313"/>
      <w:bookmarkEnd w:id="314"/>
    </w:p>
    <w:p w14:paraId="3F0C1701" w14:textId="131924DA" w:rsidR="00FA79E7" w:rsidRDefault="00FA79E7" w:rsidP="00FA79E7">
      <w:r>
        <w:t xml:space="preserve">In </w:t>
      </w:r>
      <w:r>
        <w:fldChar w:fldCharType="begin"/>
      </w:r>
      <w:r>
        <w:instrText xml:space="preserve"> REF _Ref61546396 \h </w:instrText>
      </w:r>
      <w:r>
        <w:fldChar w:fldCharType="separate"/>
      </w:r>
      <w:r w:rsidR="00187300">
        <w:t xml:space="preserve">Abbildung </w:t>
      </w:r>
      <w:r w:rsidR="00187300">
        <w:rPr>
          <w:noProof/>
        </w:rPr>
        <w:t>49</w:t>
      </w:r>
      <w:r w:rsidR="00187300">
        <w:t xml:space="preserve"> Codeauszug für die Abfrage der Z-Achsen Werte</w:t>
      </w:r>
      <w:r>
        <w:fldChar w:fldCharType="end"/>
      </w:r>
      <w:r>
        <w:t xml:space="preserve"> wird die Funktion </w:t>
      </w:r>
      <w:proofErr w:type="spellStart"/>
      <w:r>
        <w:t>get_imu_zvalue</w:t>
      </w:r>
      <w:proofErr w:type="spellEnd"/>
      <w:r>
        <w:t xml:space="preserve"> gezeigt welche die Werte der Z-Achse mit Hilfe der Adafruit_BNO055-Library abfragt. Diese Werte dienen dann als Parameter der </w:t>
      </w:r>
      <w:proofErr w:type="spellStart"/>
      <w:r>
        <w:t>set_servopulse</w:t>
      </w:r>
      <w:proofErr w:type="spellEnd"/>
      <w:r>
        <w:t xml:space="preserve"> Funktion.</w:t>
      </w:r>
    </w:p>
    <w:p w14:paraId="4DDB4AF1" w14:textId="77777777" w:rsidR="00FA79E7" w:rsidRDefault="00FA79E7" w:rsidP="00FA79E7">
      <w:r>
        <w:br w:type="page"/>
      </w:r>
    </w:p>
    <w:p w14:paraId="70D6E7A0" w14:textId="77777777" w:rsidR="00FA79E7" w:rsidRDefault="00FA79E7" w:rsidP="00FA79E7">
      <w:pPr>
        <w:pStyle w:val="berschrift2"/>
        <w:rPr>
          <w:rFonts w:cs="Times New Roman"/>
        </w:rPr>
      </w:pPr>
      <w:bookmarkStart w:id="315" w:name="_Toc60488708"/>
      <w:bookmarkStart w:id="316" w:name="_Toc60758611"/>
      <w:bookmarkStart w:id="317" w:name="_Ref61091698"/>
      <w:bookmarkStart w:id="318" w:name="_Toc63408918"/>
      <w:bookmarkStart w:id="319" w:name="_Toc64823207"/>
      <w:bookmarkStart w:id="320" w:name="_Toc68186572"/>
      <w:proofErr w:type="spellStart"/>
      <w:r>
        <w:rPr>
          <w:rFonts w:cs="Times New Roman"/>
        </w:rPr>
        <w:lastRenderedPageBreak/>
        <w:t>Debouncer</w:t>
      </w:r>
      <w:bookmarkEnd w:id="315"/>
      <w:bookmarkEnd w:id="316"/>
      <w:bookmarkEnd w:id="317"/>
      <w:bookmarkEnd w:id="318"/>
      <w:bookmarkEnd w:id="319"/>
      <w:bookmarkEnd w:id="320"/>
      <w:proofErr w:type="spellEnd"/>
    </w:p>
    <w:p w14:paraId="7F80CA6D" w14:textId="39855A43" w:rsidR="00FA79E7" w:rsidRDefault="00FA79E7" w:rsidP="00FA79E7">
      <w:r>
        <w:t xml:space="preserve">Da </w:t>
      </w:r>
      <w:r w:rsidR="007078AF">
        <w:t>das</w:t>
      </w:r>
      <w:r w:rsidR="00FA325D">
        <w:t xml:space="preserve"> optionale Feature</w:t>
      </w:r>
      <w:r w:rsidR="007078AF">
        <w:t xml:space="preserve"> der Fixierfunktion</w:t>
      </w:r>
      <w:r w:rsidR="00FA325D">
        <w:t xml:space="preserve"> einen Taster verwendet,</w:t>
      </w:r>
      <w:r>
        <w:t xml:space="preserve"> mussten wir an das Problem des Prellens denken. Dies ist nämlich ein Störeffekt, der bei elektromechanischen Schaltern und Tastern auftritt. Im Fall des Prellens ruft die Betätigung keinen sofortigen elektrischen Kontakt auf sondern ein kurzzeitiges mehrfaches Schließen und Öffnen des Kontaktes.</w:t>
      </w:r>
    </w:p>
    <w:p w14:paraId="0AE2A79E" w14:textId="7A4277D1" w:rsidR="00FA79E7" w:rsidRDefault="00FA79E7" w:rsidP="00FA79E7">
      <w:pPr>
        <w:keepNext/>
      </w:pPr>
      <w:r>
        <w:rPr>
          <w:noProof/>
        </w:rPr>
        <w:drawing>
          <wp:inline distT="0" distB="0" distL="0" distR="0" wp14:anchorId="4B7A2D97" wp14:editId="20C32A82">
            <wp:extent cx="4591050" cy="1857375"/>
            <wp:effectExtent l="0" t="0" r="0" b="9525"/>
            <wp:docPr id="220" name="Grafik 220" descr="Entprellung – Mikrocontroll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4" descr="Entprellung – Mikrocontroller.net"/>
                    <pic:cNvPicPr>
                      <a:picLocks noChangeAspect="1" noChangeArrowheads="1"/>
                    </pic:cNvPicPr>
                  </pic:nvPicPr>
                  <pic:blipFill>
                    <a:blip r:embed="rId60">
                      <a:extLst>
                        <a:ext uri="{28A0092B-C50C-407E-A947-70E740481C1C}">
                          <a14:useLocalDpi xmlns:a14="http://schemas.microsoft.com/office/drawing/2010/main" val="0"/>
                        </a:ext>
                      </a:extLst>
                    </a:blip>
                    <a:srcRect t="13181"/>
                    <a:stretch>
                      <a:fillRect/>
                    </a:stretch>
                  </pic:blipFill>
                  <pic:spPr bwMode="auto">
                    <a:xfrm>
                      <a:off x="0" y="0"/>
                      <a:ext cx="4591050" cy="1857375"/>
                    </a:xfrm>
                    <a:prstGeom prst="rect">
                      <a:avLst/>
                    </a:prstGeom>
                    <a:noFill/>
                    <a:ln>
                      <a:noFill/>
                    </a:ln>
                  </pic:spPr>
                </pic:pic>
              </a:graphicData>
            </a:graphic>
          </wp:inline>
        </w:drawing>
      </w:r>
    </w:p>
    <w:p w14:paraId="34452128" w14:textId="443562BB" w:rsidR="00FA79E7" w:rsidRDefault="00FA79E7" w:rsidP="00FA79E7">
      <w:pPr>
        <w:pStyle w:val="Beschriftung"/>
      </w:pPr>
      <w:bookmarkStart w:id="321" w:name="_Toc68186718"/>
      <w:r>
        <w:t xml:space="preserve">Abbildung </w:t>
      </w:r>
      <w:fldSimple w:instr=" SEQ Abbildung \* ARABIC ">
        <w:r w:rsidR="00187300">
          <w:rPr>
            <w:noProof/>
          </w:rPr>
          <w:t>50</w:t>
        </w:r>
      </w:fldSimple>
      <w:r>
        <w:t xml:space="preserve"> Beispiel eines prellenden Einschaltvorgangs [</w:t>
      </w:r>
      <w:r w:rsidR="00755414">
        <w:t>21</w:t>
      </w:r>
      <w:r>
        <w:t>]</w:t>
      </w:r>
      <w:bookmarkEnd w:id="321"/>
    </w:p>
    <w:p w14:paraId="5B15BD51" w14:textId="77777777" w:rsidR="00FA79E7" w:rsidRDefault="00FA79E7" w:rsidP="00FA79E7">
      <w:r>
        <w:t>Die Auswirkung dieses Störfalles ist, dass z.B., wenn der Mikrocontroller zeitlich hochauflösend genug ist unerwünschte Mehrfachereignisse erfasst werden welches sich Unvorteilhaft für das ganze System auswirkt.</w:t>
      </w:r>
    </w:p>
    <w:p w14:paraId="6C0CB8B2" w14:textId="77777777" w:rsidR="00FA79E7" w:rsidRDefault="00FA79E7" w:rsidP="00FA79E7">
      <w:pPr>
        <w:pStyle w:val="berschrift3"/>
      </w:pPr>
      <w:bookmarkStart w:id="322" w:name="_Toc63408919"/>
      <w:bookmarkStart w:id="323" w:name="_Toc64823208"/>
      <w:bookmarkStart w:id="324" w:name="_Toc68186573"/>
      <w:r>
        <w:t xml:space="preserve">Code für den </w:t>
      </w:r>
      <w:proofErr w:type="spellStart"/>
      <w:r>
        <w:t>Debouncer</w:t>
      </w:r>
      <w:bookmarkEnd w:id="322"/>
      <w:bookmarkEnd w:id="323"/>
      <w:bookmarkEnd w:id="324"/>
      <w:proofErr w:type="spellEnd"/>
    </w:p>
    <w:p w14:paraId="3F167090" w14:textId="475C23EA" w:rsidR="00FA79E7" w:rsidRDefault="00FA79E7" w:rsidP="00FA79E7">
      <w:r>
        <w:t xml:space="preserve">In der </w:t>
      </w:r>
      <w:proofErr w:type="spellStart"/>
      <w:r>
        <w:t>Debouncer</w:t>
      </w:r>
      <w:proofErr w:type="spellEnd"/>
      <w:r>
        <w:t>-Funktion (</w:t>
      </w:r>
      <w:r>
        <w:fldChar w:fldCharType="begin"/>
      </w:r>
      <w:r>
        <w:instrText xml:space="preserve"> REF _Ref61091658 \h </w:instrText>
      </w:r>
      <w:r>
        <w:fldChar w:fldCharType="separate"/>
      </w:r>
      <w:r w:rsidR="00187300">
        <w:t xml:space="preserve">Abbildung </w:t>
      </w:r>
      <w:r w:rsidR="00187300">
        <w:rPr>
          <w:noProof/>
        </w:rPr>
        <w:t>51</w:t>
      </w:r>
      <w:r w:rsidR="00187300">
        <w:t xml:space="preserve"> </w:t>
      </w:r>
      <w:proofErr w:type="spellStart"/>
      <w:r w:rsidR="00187300">
        <w:t>Codesauszug</w:t>
      </w:r>
      <w:proofErr w:type="spellEnd"/>
      <w:r w:rsidR="00187300">
        <w:t xml:space="preserve"> der </w:t>
      </w:r>
      <w:proofErr w:type="spellStart"/>
      <w:r w:rsidR="00187300">
        <w:t>Debouncer</w:t>
      </w:r>
      <w:proofErr w:type="spellEnd"/>
      <w:r w:rsidR="00187300">
        <w:t>-Funktion</w:t>
      </w:r>
      <w:r>
        <w:fldChar w:fldCharType="end"/>
      </w:r>
      <w:r>
        <w:t xml:space="preserve">) wird prinzipielle das gemacht was im Punkt </w:t>
      </w:r>
      <w:r>
        <w:fldChar w:fldCharType="begin"/>
      </w:r>
      <w:r>
        <w:instrText xml:space="preserve"> REF _Ref61091698 \r \h </w:instrText>
      </w:r>
      <w:r>
        <w:fldChar w:fldCharType="separate"/>
      </w:r>
      <w:r w:rsidR="00187300">
        <w:t>3.4</w:t>
      </w:r>
      <w:r>
        <w:fldChar w:fldCharType="end"/>
      </w:r>
      <w:r>
        <w:t xml:space="preserve"> erklärt wird. In Zeile 17 wird der aktuelle Zustand des Tasters eingelesen, danach wird beim </w:t>
      </w:r>
      <w:proofErr w:type="spellStart"/>
      <w:r>
        <w:t>If</w:t>
      </w:r>
      <w:proofErr w:type="spellEnd"/>
      <w:r>
        <w:t>-Statement darauf gewartet, dass 200ms vergehen umso zu gewehrleisten, dass das geprellte Signal vorbei ist und der aktuelle Zustand auch dem Willen des Benutzers entspricht.</w:t>
      </w:r>
    </w:p>
    <w:p w14:paraId="5AE90D5E" w14:textId="36BC10D5" w:rsidR="00FA79E7" w:rsidRDefault="00FA79E7" w:rsidP="00FA79E7">
      <w:pPr>
        <w:keepNext/>
      </w:pPr>
      <w:r>
        <w:rPr>
          <w:noProof/>
        </w:rPr>
        <w:drawing>
          <wp:inline distT="0" distB="0" distL="0" distR="0" wp14:anchorId="2933DC50" wp14:editId="275D0601">
            <wp:extent cx="4181475" cy="3057525"/>
            <wp:effectExtent l="0" t="0" r="9525" b="952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1475" cy="3057525"/>
                    </a:xfrm>
                    <a:prstGeom prst="rect">
                      <a:avLst/>
                    </a:prstGeom>
                    <a:noFill/>
                    <a:ln>
                      <a:noFill/>
                    </a:ln>
                  </pic:spPr>
                </pic:pic>
              </a:graphicData>
            </a:graphic>
          </wp:inline>
        </w:drawing>
      </w:r>
    </w:p>
    <w:p w14:paraId="39B2ACCF" w14:textId="1AACCFAD" w:rsidR="00FA79E7" w:rsidRDefault="00FA79E7" w:rsidP="00FA79E7">
      <w:pPr>
        <w:pStyle w:val="Beschriftung"/>
      </w:pPr>
      <w:bookmarkStart w:id="325" w:name="_Ref61091658"/>
      <w:bookmarkStart w:id="326" w:name="_Toc68186719"/>
      <w:r>
        <w:t xml:space="preserve">Abbildung </w:t>
      </w:r>
      <w:fldSimple w:instr=" SEQ Abbildung \* ARABIC ">
        <w:r w:rsidR="00187300">
          <w:rPr>
            <w:noProof/>
          </w:rPr>
          <w:t>51</w:t>
        </w:r>
      </w:fldSimple>
      <w:r>
        <w:t xml:space="preserve"> </w:t>
      </w:r>
      <w:proofErr w:type="spellStart"/>
      <w:r>
        <w:t>Codesauszug</w:t>
      </w:r>
      <w:proofErr w:type="spellEnd"/>
      <w:r>
        <w:t xml:space="preserve"> der </w:t>
      </w:r>
      <w:proofErr w:type="spellStart"/>
      <w:r>
        <w:t>Debouncer</w:t>
      </w:r>
      <w:proofErr w:type="spellEnd"/>
      <w:r>
        <w:t>-Funktion</w:t>
      </w:r>
      <w:bookmarkEnd w:id="325"/>
      <w:bookmarkEnd w:id="326"/>
    </w:p>
    <w:p w14:paraId="169C5CFD" w14:textId="77777777" w:rsidR="00FA79E7" w:rsidRDefault="00FA79E7" w:rsidP="00FA79E7">
      <w:pPr>
        <w:pStyle w:val="berschrift2"/>
        <w:rPr>
          <w:rFonts w:cs="Times New Roman"/>
        </w:rPr>
      </w:pPr>
      <w:bookmarkStart w:id="327" w:name="_Toc60488709"/>
      <w:bookmarkStart w:id="328" w:name="_Toc60758612"/>
      <w:bookmarkStart w:id="329" w:name="_Toc63408920"/>
      <w:bookmarkStart w:id="330" w:name="_Toc64823209"/>
      <w:bookmarkStart w:id="331" w:name="_Toc68186574"/>
      <w:proofErr w:type="spellStart"/>
      <w:r>
        <w:rPr>
          <w:rFonts w:cs="Times New Roman"/>
        </w:rPr>
        <w:lastRenderedPageBreak/>
        <w:t>Akkustandserfassung</w:t>
      </w:r>
      <w:bookmarkEnd w:id="327"/>
      <w:bookmarkEnd w:id="328"/>
      <w:bookmarkEnd w:id="329"/>
      <w:bookmarkEnd w:id="330"/>
      <w:bookmarkEnd w:id="331"/>
      <w:proofErr w:type="spellEnd"/>
    </w:p>
    <w:p w14:paraId="07A81CF2" w14:textId="1677EFD9" w:rsidR="00FA79E7" w:rsidRDefault="00FA79E7" w:rsidP="00FA79E7">
      <w:r>
        <w:t xml:space="preserve">Um </w:t>
      </w:r>
      <w:r w:rsidR="00CB33D1">
        <w:t>dem</w:t>
      </w:r>
      <w:r>
        <w:t xml:space="preserve"> Benutzer eine Information über </w:t>
      </w:r>
      <w:r w:rsidR="00CB33D1">
        <w:t>den</w:t>
      </w:r>
      <w:r>
        <w:t xml:space="preserve"> Akkustatus zu geben bzw. um auch den Akku selbst zu überwachen haben wir eine Akku</w:t>
      </w:r>
      <w:r w:rsidR="00F802E2">
        <w:t>zu</w:t>
      </w:r>
      <w:r>
        <w:t>standserfassung implementie</w:t>
      </w:r>
      <w:r w:rsidR="00CB33D1">
        <w:t>rt</w:t>
      </w:r>
      <w:r>
        <w:t>. Dafür haben wir zwei Methoden gefunden.</w:t>
      </w:r>
    </w:p>
    <w:p w14:paraId="576B2AE2" w14:textId="77777777" w:rsidR="00FA79E7" w:rsidRDefault="00FA79E7" w:rsidP="00FA79E7">
      <w:pPr>
        <w:pStyle w:val="berschrift3"/>
        <w:rPr>
          <w:rFonts w:cs="Times New Roman"/>
        </w:rPr>
      </w:pPr>
      <w:bookmarkStart w:id="332" w:name="_Toc60488710"/>
      <w:bookmarkStart w:id="333" w:name="_Toc60758613"/>
      <w:bookmarkStart w:id="334" w:name="_Toc63408921"/>
      <w:bookmarkStart w:id="335" w:name="_Toc64823210"/>
      <w:bookmarkStart w:id="336" w:name="_Toc68186575"/>
      <w:r>
        <w:rPr>
          <w:rFonts w:cs="Times New Roman"/>
        </w:rPr>
        <w:t>Methode 1: Innenwiderstandserfassung</w:t>
      </w:r>
      <w:bookmarkEnd w:id="332"/>
      <w:bookmarkEnd w:id="333"/>
      <w:bookmarkEnd w:id="334"/>
      <w:bookmarkEnd w:id="335"/>
      <w:bookmarkEnd w:id="336"/>
    </w:p>
    <w:p w14:paraId="4558F811" w14:textId="227D9226" w:rsidR="00FA79E7" w:rsidRDefault="00FA79E7" w:rsidP="00FA79E7">
      <w:r>
        <w:t>Bei dieser Methode soll der, variierende, Innenwiderstand des Akkupacks erfasst werden. Dies passiert durch kontrolliertes Entladen und gleichzeitiges Ausmessen/Errechnen des Spannungsabfalles am Innenwiderstand sowie des Stromes. Durch die vorangegangenen Messungen kann, nach der Aufladung des Akkus der Ladezustand in Abhängigkeit des Innenwiderstandswertes jederzeit angegeben werden. Der Nachteil hierbei liegt darin das die recht aufwändig erfassten Messergebnisse für jeden Akku individuell sind jedoch bietet diese Methode eine recht hohe Genauigkeit.</w:t>
      </w:r>
    </w:p>
    <w:p w14:paraId="01318776" w14:textId="77777777" w:rsidR="00FA79E7" w:rsidRDefault="00FA79E7" w:rsidP="00FA79E7">
      <w:pPr>
        <w:pStyle w:val="berschrift3"/>
        <w:rPr>
          <w:rFonts w:cs="Times New Roman"/>
        </w:rPr>
      </w:pPr>
      <w:bookmarkStart w:id="337" w:name="_Toc60488711"/>
      <w:bookmarkStart w:id="338" w:name="_Toc60758614"/>
      <w:bookmarkStart w:id="339" w:name="_Toc63408922"/>
      <w:bookmarkStart w:id="340" w:name="_Toc64823211"/>
      <w:bookmarkStart w:id="341" w:name="_Toc68186576"/>
      <w:r>
        <w:rPr>
          <w:rFonts w:cs="Times New Roman"/>
        </w:rPr>
        <w:t xml:space="preserve">Methode 2: Coulomb </w:t>
      </w:r>
      <w:proofErr w:type="spellStart"/>
      <w:r>
        <w:rPr>
          <w:rFonts w:cs="Times New Roman"/>
        </w:rPr>
        <w:t>Counting</w:t>
      </w:r>
      <w:bookmarkEnd w:id="337"/>
      <w:bookmarkEnd w:id="338"/>
      <w:bookmarkEnd w:id="339"/>
      <w:bookmarkEnd w:id="340"/>
      <w:bookmarkEnd w:id="341"/>
      <w:proofErr w:type="spellEnd"/>
    </w:p>
    <w:p w14:paraId="642660D4" w14:textId="5E69B4C6" w:rsidR="00FA79E7" w:rsidRDefault="00FA79E7" w:rsidP="00FA79E7">
      <w:r>
        <w:t xml:space="preserve">Bei diesem Konzept wird der Stromfluss in periodischen Zeitabschnitten erfasst und aufaddiert. Durch die bekannte maximale Kapazität </w:t>
      </w:r>
      <w:r w:rsidR="003828C3">
        <w:t xml:space="preserve">des Akkus </w:t>
      </w:r>
      <w:r>
        <w:t>kann so die verbrauchte bzw. noch im Akku enthaltene Energie angegeben werden. Der Vorteil hierbei liegt im einfachen Aufbau jedoch ist hier die Genauigkeit geringer.</w:t>
      </w:r>
    </w:p>
    <w:p w14:paraId="2F5D903E" w14:textId="77777777" w:rsidR="00FA79E7" w:rsidRDefault="00FA79E7" w:rsidP="00FA79E7">
      <w:pPr>
        <w:pStyle w:val="berschrift3"/>
        <w:rPr>
          <w:rFonts w:cs="Times New Roman"/>
        </w:rPr>
      </w:pPr>
      <w:bookmarkStart w:id="342" w:name="_Toc60488712"/>
      <w:bookmarkStart w:id="343" w:name="_Toc60758615"/>
      <w:bookmarkStart w:id="344" w:name="_Toc63408923"/>
      <w:bookmarkStart w:id="345" w:name="_Toc64823212"/>
      <w:bookmarkStart w:id="346" w:name="_Toc68186577"/>
      <w:r>
        <w:rPr>
          <w:rFonts w:cs="Times New Roman"/>
        </w:rPr>
        <w:t>Konzept zur Realisierung</w:t>
      </w:r>
      <w:bookmarkEnd w:id="342"/>
      <w:bookmarkEnd w:id="343"/>
      <w:bookmarkEnd w:id="344"/>
      <w:bookmarkEnd w:id="345"/>
      <w:bookmarkEnd w:id="346"/>
    </w:p>
    <w:p w14:paraId="337356B1" w14:textId="44FDF6CB" w:rsidR="00FA79E7" w:rsidRDefault="00FA79E7" w:rsidP="00FA79E7">
      <w:r>
        <w:t xml:space="preserve">Wir haben </w:t>
      </w:r>
      <w:proofErr w:type="gramStart"/>
      <w:r>
        <w:t>uns letztendlich</w:t>
      </w:r>
      <w:proofErr w:type="gramEnd"/>
      <w:r>
        <w:t xml:space="preserve"> für Methode 2 entschieden, da uns wichtig war die Komplexität der </w:t>
      </w:r>
      <w:r w:rsidR="00F802E2">
        <w:t xml:space="preserve">Akkuzustandserfassung </w:t>
      </w:r>
      <w:r>
        <w:t xml:space="preserve">nicht durch einen aufwändigeren Aufbau zu steigern und weil unser Werkstätten-Betreuer schon Erfahrung mit dieser Methode gemacht hatte. Für die Hardware-Realisierung siehe </w:t>
      </w:r>
      <w:r>
        <w:rPr>
          <w:highlight w:val="yellow"/>
        </w:rPr>
        <w:fldChar w:fldCharType="begin"/>
      </w:r>
      <w:r>
        <w:instrText xml:space="preserve"> REF _Ref63408985 \r \h </w:instrText>
      </w:r>
      <w:r>
        <w:rPr>
          <w:highlight w:val="yellow"/>
        </w:rPr>
      </w:r>
      <w:r>
        <w:rPr>
          <w:highlight w:val="yellow"/>
        </w:rPr>
        <w:fldChar w:fldCharType="separate"/>
      </w:r>
      <w:r w:rsidR="00187300">
        <w:t>4.2</w:t>
      </w:r>
      <w:r>
        <w:rPr>
          <w:highlight w:val="yellow"/>
        </w:rPr>
        <w:fldChar w:fldCharType="end"/>
      </w:r>
    </w:p>
    <w:p w14:paraId="6AD198AB" w14:textId="77777777" w:rsidR="00FA79E7" w:rsidRDefault="00FA79E7" w:rsidP="00FA79E7">
      <w:pPr>
        <w:pStyle w:val="berschrift3"/>
      </w:pPr>
      <w:bookmarkStart w:id="347" w:name="_Toc64823213"/>
      <w:bookmarkStart w:id="348" w:name="_Toc68186578"/>
      <w:r>
        <w:t xml:space="preserve">Code für Coulomb </w:t>
      </w:r>
      <w:proofErr w:type="spellStart"/>
      <w:r>
        <w:t>Counting</w:t>
      </w:r>
      <w:bookmarkEnd w:id="347"/>
      <w:bookmarkEnd w:id="348"/>
      <w:proofErr w:type="spellEnd"/>
    </w:p>
    <w:p w14:paraId="05DAC632" w14:textId="2846310A" w:rsidR="00FA79E7" w:rsidRDefault="00FA79E7" w:rsidP="00FA79E7">
      <w:r>
        <w:t xml:space="preserve">Das Coulomb </w:t>
      </w:r>
      <w:proofErr w:type="spellStart"/>
      <w:r>
        <w:t>Counting</w:t>
      </w:r>
      <w:proofErr w:type="spellEnd"/>
      <w:r>
        <w:t xml:space="preserve"> im Code wird auf zwei Funktionen aufgeteilt. Einmal die </w:t>
      </w:r>
      <w:proofErr w:type="spellStart"/>
      <w:r>
        <w:t>get_battery_</w:t>
      </w:r>
      <w:proofErr w:type="gramStart"/>
      <w:r>
        <w:t>state</w:t>
      </w:r>
      <w:proofErr w:type="spellEnd"/>
      <w:r>
        <w:t>(</w:t>
      </w:r>
      <w:proofErr w:type="gramEnd"/>
      <w:r>
        <w:t xml:space="preserve">), die dafür verantwortlich ist mit dem A/D-Wandler zu kommunizieren. </w:t>
      </w:r>
      <w:r w:rsidR="003828C3">
        <w:t>Dieser misst die Referenzspannung des Hal</w:t>
      </w:r>
      <w:r w:rsidR="00F802E2">
        <w:t>l</w:t>
      </w:r>
      <w:r w:rsidR="003828C3">
        <w:t xml:space="preserve">sensors, welcher den derzeitigen Stromfluss misst. </w:t>
      </w:r>
      <w:r>
        <w:t xml:space="preserve">Weiters ruft sie die nächste Funktion auf, und zwar das eigentliche Coulomb </w:t>
      </w:r>
      <w:proofErr w:type="spellStart"/>
      <w:r>
        <w:t>Counting</w:t>
      </w:r>
      <w:proofErr w:type="spellEnd"/>
      <w:r>
        <w:t xml:space="preserve">. Hier wird der Wert sekündlich akkumuliert und in eine Prozentzahl umgerechnet. Siehe </w:t>
      </w:r>
      <w:r>
        <w:fldChar w:fldCharType="begin"/>
      </w:r>
      <w:r>
        <w:instrText xml:space="preserve"> REF _Ref63409504 \h </w:instrText>
      </w:r>
      <w:r>
        <w:fldChar w:fldCharType="separate"/>
      </w:r>
      <w:r w:rsidR="00187300" w:rsidRPr="007C389F">
        <w:t xml:space="preserve">Abbildung </w:t>
      </w:r>
      <w:r w:rsidR="00187300">
        <w:rPr>
          <w:noProof/>
        </w:rPr>
        <w:t>52</w:t>
      </w:r>
      <w:r w:rsidR="00187300" w:rsidRPr="007C389F">
        <w:t xml:space="preserve"> Codeauszug Coulomb </w:t>
      </w:r>
      <w:proofErr w:type="spellStart"/>
      <w:r w:rsidR="00187300" w:rsidRPr="007C389F">
        <w:t>Counting</w:t>
      </w:r>
      <w:proofErr w:type="spellEnd"/>
      <w:r>
        <w:fldChar w:fldCharType="end"/>
      </w:r>
      <w:r>
        <w:t>. Sollte der Akku eine Kapazität von 20% erreicht haben wird eine Warnung an den Benutzer über das Display ausgegeben. Um auch nach einem Abschaltvorgang zu wissen, ob der Akku geladen ist oder nicht wäre es eine Möglichkeit gewesen den aktuellen letztstand des Akkus in den internen EEPROM zu speichern, weil so müsste man nicht voraussetzen, dass der Akku immer vollgeladen sein muss, wenn man die CSSU benutzen möchte. Jedoch konnten wir diese Funktion leider nicht mehr integrieren, da es hier an der Zeit mangelte.</w:t>
      </w:r>
    </w:p>
    <w:p w14:paraId="34F21932" w14:textId="662B6AF1" w:rsidR="00FA79E7" w:rsidRDefault="00FA79E7" w:rsidP="00FA79E7">
      <w:pPr>
        <w:keepNext/>
      </w:pPr>
      <w:r>
        <w:rPr>
          <w:noProof/>
        </w:rPr>
        <w:drawing>
          <wp:inline distT="0" distB="0" distL="0" distR="0" wp14:anchorId="4597B677" wp14:editId="291D5AA6">
            <wp:extent cx="5153025" cy="742950"/>
            <wp:effectExtent l="0" t="0" r="9525"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3025" cy="742950"/>
                    </a:xfrm>
                    <a:prstGeom prst="rect">
                      <a:avLst/>
                    </a:prstGeom>
                    <a:noFill/>
                    <a:ln>
                      <a:noFill/>
                    </a:ln>
                  </pic:spPr>
                </pic:pic>
              </a:graphicData>
            </a:graphic>
          </wp:inline>
        </w:drawing>
      </w:r>
    </w:p>
    <w:p w14:paraId="46BD735F" w14:textId="3DCB2C21" w:rsidR="00FA79E7" w:rsidRPr="007C389F" w:rsidRDefault="00FA79E7" w:rsidP="00FA79E7">
      <w:pPr>
        <w:pStyle w:val="Beschriftung"/>
      </w:pPr>
      <w:bookmarkStart w:id="349" w:name="_Ref63409504"/>
      <w:bookmarkStart w:id="350" w:name="_Toc68186720"/>
      <w:r w:rsidRPr="007C389F">
        <w:t xml:space="preserve">Abbildung </w:t>
      </w:r>
      <w:r>
        <w:fldChar w:fldCharType="begin"/>
      </w:r>
      <w:r w:rsidRPr="007C389F">
        <w:instrText xml:space="preserve"> SEQ Abbildung \* ARABIC </w:instrText>
      </w:r>
      <w:r>
        <w:fldChar w:fldCharType="separate"/>
      </w:r>
      <w:r w:rsidR="00187300">
        <w:rPr>
          <w:noProof/>
        </w:rPr>
        <w:t>52</w:t>
      </w:r>
      <w:r>
        <w:fldChar w:fldCharType="end"/>
      </w:r>
      <w:r w:rsidRPr="007C389F">
        <w:t xml:space="preserve"> Codeauszug Coulomb </w:t>
      </w:r>
      <w:proofErr w:type="spellStart"/>
      <w:r w:rsidRPr="007C389F">
        <w:t>Counting</w:t>
      </w:r>
      <w:bookmarkEnd w:id="349"/>
      <w:bookmarkEnd w:id="350"/>
      <w:proofErr w:type="spellEnd"/>
    </w:p>
    <w:p w14:paraId="03E2F5A0" w14:textId="3A3D0D20" w:rsidR="00FA79E7" w:rsidRPr="003828C3" w:rsidRDefault="003828C3" w:rsidP="00FA79E7">
      <w:r w:rsidRPr="003828C3">
        <w:t>Da der akkumulierte Wert i</w:t>
      </w:r>
      <w:r>
        <w:t xml:space="preserve">n </w:t>
      </w:r>
      <w:proofErr w:type="spellStart"/>
      <w:r>
        <w:t>mAs</w:t>
      </w:r>
      <w:proofErr w:type="spellEnd"/>
      <w:r>
        <w:t xml:space="preserve"> erfasst wird musste in der Prozentrechnung die bekannte Akkukapazität mit dem Faktor 3600 entsprechend umgerechnet werden.</w:t>
      </w:r>
    </w:p>
    <w:p w14:paraId="34F5A5C3" w14:textId="77777777" w:rsidR="00FA79E7" w:rsidRDefault="00FA79E7" w:rsidP="00FA79E7">
      <w:pPr>
        <w:pStyle w:val="berschrift2"/>
        <w:rPr>
          <w:lang w:val="en-GB"/>
        </w:rPr>
      </w:pPr>
      <w:bookmarkStart w:id="351" w:name="_Toc68186579"/>
      <w:r>
        <w:rPr>
          <w:lang w:val="en-GB"/>
        </w:rPr>
        <w:lastRenderedPageBreak/>
        <w:t>Display</w:t>
      </w:r>
      <w:bookmarkEnd w:id="351"/>
    </w:p>
    <w:p w14:paraId="4EE4EAE1" w14:textId="31DCED34" w:rsidR="00FA79E7" w:rsidRDefault="00FA79E7" w:rsidP="00FA79E7">
      <w:r>
        <w:t>Damit die CSSU mit dem Benutzer kommunizieren kann haben wir uns dafür entschieden ein Display zu integrieren. Dieses Display soll dann Fehlermeldungen, IMU-Werte</w:t>
      </w:r>
      <w:r w:rsidR="003828C3">
        <w:t>, Bedienungsanweisungen</w:t>
      </w:r>
      <w:r>
        <w:t xml:space="preserve"> und den Akkustatus bzw. Akkustatuswarnung ausgeben.</w:t>
      </w:r>
    </w:p>
    <w:p w14:paraId="3F1386B1" w14:textId="77777777" w:rsidR="00FA79E7" w:rsidRDefault="00FA79E7" w:rsidP="00FA79E7">
      <w:pPr>
        <w:pStyle w:val="berschrift3"/>
      </w:pPr>
      <w:bookmarkStart w:id="352" w:name="_Toc68186580"/>
      <w:r>
        <w:t>Code für das Display</w:t>
      </w:r>
      <w:bookmarkEnd w:id="352"/>
    </w:p>
    <w:p w14:paraId="6B22FCAE" w14:textId="6A8E3759" w:rsidR="00FA79E7" w:rsidRDefault="00FA79E7" w:rsidP="00FA79E7">
      <w:pPr>
        <w:keepNext/>
      </w:pPr>
      <w:r>
        <w:rPr>
          <w:noProof/>
        </w:rPr>
        <w:drawing>
          <wp:inline distT="0" distB="0" distL="0" distR="0" wp14:anchorId="683FBF0E" wp14:editId="5E7C8885">
            <wp:extent cx="5629275" cy="3476625"/>
            <wp:effectExtent l="0" t="0" r="9525" b="9525"/>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9275" cy="3476625"/>
                    </a:xfrm>
                    <a:prstGeom prst="rect">
                      <a:avLst/>
                    </a:prstGeom>
                    <a:noFill/>
                    <a:ln>
                      <a:noFill/>
                    </a:ln>
                  </pic:spPr>
                </pic:pic>
              </a:graphicData>
            </a:graphic>
          </wp:inline>
        </w:drawing>
      </w:r>
    </w:p>
    <w:p w14:paraId="38448AE2" w14:textId="486C1D0D" w:rsidR="00FA79E7" w:rsidRDefault="00FA79E7" w:rsidP="00FA79E7">
      <w:pPr>
        <w:pStyle w:val="Beschriftung"/>
      </w:pPr>
      <w:bookmarkStart w:id="353" w:name="_Ref66099961"/>
      <w:bookmarkStart w:id="354" w:name="_Toc68186721"/>
      <w:r>
        <w:t xml:space="preserve">Abbildung </w:t>
      </w:r>
      <w:fldSimple w:instr=" SEQ Abbildung \* ARABIC ">
        <w:r w:rsidR="00187300">
          <w:rPr>
            <w:noProof/>
          </w:rPr>
          <w:t>53</w:t>
        </w:r>
      </w:fldSimple>
      <w:r>
        <w:t xml:space="preserve"> Codeauszug für die Ausgabe der IMU-Werte über das Display</w:t>
      </w:r>
      <w:bookmarkEnd w:id="353"/>
      <w:bookmarkEnd w:id="354"/>
    </w:p>
    <w:p w14:paraId="3890DAB1" w14:textId="280D6E22" w:rsidR="00FA79E7" w:rsidRDefault="00FA79E7" w:rsidP="00FA79E7">
      <w:r>
        <w:t xml:space="preserve">In </w:t>
      </w:r>
      <w:r>
        <w:fldChar w:fldCharType="begin"/>
      </w:r>
      <w:r>
        <w:instrText xml:space="preserve"> REF _Ref66099961 \h </w:instrText>
      </w:r>
      <w:r>
        <w:fldChar w:fldCharType="separate"/>
      </w:r>
      <w:r w:rsidR="00187300">
        <w:t xml:space="preserve">Abbildung </w:t>
      </w:r>
      <w:r w:rsidR="00187300">
        <w:rPr>
          <w:noProof/>
        </w:rPr>
        <w:t>53</w:t>
      </w:r>
      <w:r w:rsidR="00187300">
        <w:t xml:space="preserve"> Codeauszug für die Ausgabe der IMU-Werte über das Display</w:t>
      </w:r>
      <w:r>
        <w:fldChar w:fldCharType="end"/>
      </w:r>
      <w:r>
        <w:t xml:space="preserve"> sieht man wie die Ausgabe auf dem Display prinzipiell funktioniert. In Zeile 13 wird der Inhalt des ganzen Displays gelöscht und in der nächsten Zeile wird der Cursor gesetzt wo das Display mit der Ausgabe beginnen soll. Danach wird dann nur mehr der Wert an sich ausgegeben.</w:t>
      </w:r>
    </w:p>
    <w:p w14:paraId="4F05BB01" w14:textId="0384B6D7" w:rsidR="00FA79E7" w:rsidRPr="003828C3" w:rsidRDefault="00FA79E7" w:rsidP="00FA79E7">
      <w:r>
        <w:br w:type="page"/>
      </w:r>
    </w:p>
    <w:p w14:paraId="29E3E756" w14:textId="77777777" w:rsidR="00FA79E7" w:rsidRDefault="00FA79E7" w:rsidP="00FA79E7">
      <w:pPr>
        <w:pStyle w:val="berschrift2"/>
        <w:rPr>
          <w:rFonts w:cs="Times New Roman"/>
        </w:rPr>
      </w:pPr>
      <w:bookmarkStart w:id="355" w:name="_Toc60488713"/>
      <w:bookmarkStart w:id="356" w:name="_Toc60758616"/>
      <w:bookmarkStart w:id="357" w:name="_Toc63408924"/>
      <w:bookmarkStart w:id="358" w:name="_Toc64823214"/>
      <w:bookmarkStart w:id="359" w:name="_Toc68186581"/>
      <w:r>
        <w:rPr>
          <w:rFonts w:cs="Times New Roman"/>
        </w:rPr>
        <w:lastRenderedPageBreak/>
        <w:t>Sicherheitsfeatures</w:t>
      </w:r>
      <w:bookmarkEnd w:id="355"/>
      <w:bookmarkEnd w:id="356"/>
      <w:bookmarkEnd w:id="357"/>
      <w:bookmarkEnd w:id="358"/>
      <w:bookmarkEnd w:id="359"/>
    </w:p>
    <w:p w14:paraId="272E9D25" w14:textId="2D5785C2" w:rsidR="00FA79E7" w:rsidRDefault="00FA79E7" w:rsidP="00FA79E7">
      <w:pPr>
        <w:pStyle w:val="berschrift3"/>
        <w:rPr>
          <w:rFonts w:cs="Times New Roman"/>
        </w:rPr>
      </w:pPr>
      <w:bookmarkStart w:id="360" w:name="_Toc60488714"/>
      <w:bookmarkStart w:id="361" w:name="_Toc60758617"/>
      <w:bookmarkStart w:id="362" w:name="_Toc63408925"/>
      <w:bookmarkStart w:id="363" w:name="_Toc64823215"/>
      <w:bookmarkStart w:id="364" w:name="_Toc68186582"/>
      <w:r>
        <w:rPr>
          <w:rFonts w:cs="Times New Roman"/>
        </w:rPr>
        <w:t>Al</w:t>
      </w:r>
      <w:r w:rsidR="003828C3">
        <w:rPr>
          <w:rFonts w:cs="Times New Roman"/>
        </w:rPr>
        <w:t>i</w:t>
      </w:r>
      <w:r>
        <w:rPr>
          <w:rFonts w:cs="Times New Roman"/>
        </w:rPr>
        <w:t>gnment</w:t>
      </w:r>
      <w:bookmarkEnd w:id="360"/>
      <w:bookmarkEnd w:id="361"/>
      <w:bookmarkEnd w:id="362"/>
      <w:bookmarkEnd w:id="363"/>
      <w:bookmarkEnd w:id="364"/>
    </w:p>
    <w:p w14:paraId="424F522F" w14:textId="2C5E4B46" w:rsidR="00FA79E7" w:rsidRDefault="00FA79E7" w:rsidP="00FA79E7">
      <w:r>
        <w:t>Bei dem Sicherheitsfeature Al</w:t>
      </w:r>
      <w:r w:rsidR="003828C3">
        <w:t>i</w:t>
      </w:r>
      <w:r>
        <w:t xml:space="preserve">gnment handelt es sich um eine Funktion im Code die bei jedem Start die Ausrichtung der CSSU bestimmt. Die Funktion gibt, dann weiters Rückmeldung über das Display, ob sich die CSSU parallel zum Boden befindet. Dies ist notwendig, um </w:t>
      </w:r>
      <w:r w:rsidR="000D4F77">
        <w:t>den</w:t>
      </w:r>
      <w:r>
        <w:t xml:space="preserve"> richtigen Referenzpunkt für die IMU</w:t>
      </w:r>
      <w:r w:rsidR="000D4F77">
        <w:t xml:space="preserve">, bei Neustart und somit Initialisierung, </w:t>
      </w:r>
      <w:r>
        <w:t>zu erfassen. Würde diese Funktion nicht ausgeführt werden könnte es zur falschen Regelung der Kameraplattform kommen.</w:t>
      </w:r>
    </w:p>
    <w:p w14:paraId="7810A252" w14:textId="7E3C49A0" w:rsidR="00FA79E7" w:rsidRDefault="00FA79E7" w:rsidP="00FA79E7">
      <w:pPr>
        <w:pStyle w:val="berschrift4"/>
      </w:pPr>
      <w:bookmarkStart w:id="365" w:name="_Toc63408926"/>
      <w:bookmarkStart w:id="366" w:name="_Toc64823216"/>
      <w:bookmarkStart w:id="367" w:name="_Toc68186583"/>
      <w:r>
        <w:t>Code für die Al</w:t>
      </w:r>
      <w:r w:rsidR="003828C3">
        <w:t>ig</w:t>
      </w:r>
      <w:r>
        <w:t>nment-Funktion</w:t>
      </w:r>
      <w:bookmarkEnd w:id="365"/>
      <w:bookmarkEnd w:id="366"/>
      <w:bookmarkEnd w:id="367"/>
    </w:p>
    <w:p w14:paraId="31302E68" w14:textId="3882D541" w:rsidR="00FA79E7" w:rsidRDefault="00FA79E7" w:rsidP="00FA79E7">
      <w:pPr>
        <w:keepNext/>
      </w:pPr>
      <w:r>
        <w:rPr>
          <w:noProof/>
        </w:rPr>
        <w:drawing>
          <wp:inline distT="0" distB="0" distL="0" distR="0" wp14:anchorId="70917564" wp14:editId="7E0C4A14">
            <wp:extent cx="5760720" cy="3018155"/>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018155"/>
                    </a:xfrm>
                    <a:prstGeom prst="rect">
                      <a:avLst/>
                    </a:prstGeom>
                    <a:noFill/>
                    <a:ln>
                      <a:noFill/>
                    </a:ln>
                  </pic:spPr>
                </pic:pic>
              </a:graphicData>
            </a:graphic>
          </wp:inline>
        </w:drawing>
      </w:r>
    </w:p>
    <w:p w14:paraId="2071271F" w14:textId="31946E7E" w:rsidR="00FA79E7" w:rsidRDefault="00FA79E7" w:rsidP="00FA79E7">
      <w:pPr>
        <w:pStyle w:val="Beschriftung"/>
      </w:pPr>
      <w:bookmarkStart w:id="368" w:name="_Toc68186722"/>
      <w:r>
        <w:t xml:space="preserve">Abbildung </w:t>
      </w:r>
      <w:fldSimple w:instr=" SEQ Abbildung \* ARABIC ">
        <w:r w:rsidR="00187300">
          <w:rPr>
            <w:noProof/>
          </w:rPr>
          <w:t>54</w:t>
        </w:r>
      </w:fldSimple>
      <w:r>
        <w:t xml:space="preserve"> Codeauszug der </w:t>
      </w:r>
      <w:r w:rsidR="000D4F77">
        <w:t>Alignement</w:t>
      </w:r>
      <w:r>
        <w:t>-Funktion</w:t>
      </w:r>
      <w:bookmarkEnd w:id="368"/>
    </w:p>
    <w:p w14:paraId="2FF693D9" w14:textId="2D663DC6" w:rsidR="00FA79E7" w:rsidRDefault="00FA79E7" w:rsidP="00FA79E7">
      <w:r>
        <w:t>Für die Realisierung des Al</w:t>
      </w:r>
      <w:r w:rsidR="003828C3">
        <w:t>i</w:t>
      </w:r>
      <w:r>
        <w:t xml:space="preserve">gnments wurde eine Funktion geschrieben welche den aktuellen Beschleunigungswert der Z-Achse als Parameter </w:t>
      </w:r>
      <w:r w:rsidR="003828C3">
        <w:t>ausliest</w:t>
      </w:r>
      <w:r>
        <w:t xml:space="preserve">. Dieser Beschleunigungswert sollte </w:t>
      </w:r>
      <w:r w:rsidR="000D4F77">
        <w:t>innerhalb</w:t>
      </w:r>
      <w:r>
        <w:t xml:space="preserve"> eine</w:t>
      </w:r>
      <w:r w:rsidR="000D4F77">
        <w:t>s</w:t>
      </w:r>
      <w:r>
        <w:t xml:space="preserve"> kleine Wertebereich der Erdbeschleunigung entsprechen, denn dann ist die CSSU parallel zum Boden ausgerichtet. Sollte dies aber nicht der Fall sein wird der Benutzer darauf hingewiesen und aufgefordert die CSSU neu zu positionieren. </w:t>
      </w:r>
    </w:p>
    <w:p w14:paraId="2192BF87" w14:textId="77777777" w:rsidR="00FA79E7" w:rsidRDefault="00FA79E7" w:rsidP="00FA79E7">
      <w:r>
        <w:br w:type="page"/>
      </w:r>
    </w:p>
    <w:p w14:paraId="15CA73C4" w14:textId="77777777" w:rsidR="00FA79E7" w:rsidRDefault="00FA79E7" w:rsidP="00FA79E7">
      <w:pPr>
        <w:pStyle w:val="berschrift3"/>
        <w:rPr>
          <w:rFonts w:cs="Times New Roman"/>
        </w:rPr>
      </w:pPr>
      <w:bookmarkStart w:id="369" w:name="_Toc60488715"/>
      <w:bookmarkStart w:id="370" w:name="_Toc60758618"/>
      <w:bookmarkStart w:id="371" w:name="_Ref61089747"/>
      <w:bookmarkStart w:id="372" w:name="_Toc63408927"/>
      <w:bookmarkStart w:id="373" w:name="_Toc64823217"/>
      <w:bookmarkStart w:id="374" w:name="_Toc68186584"/>
      <w:r>
        <w:rPr>
          <w:rFonts w:cs="Times New Roman"/>
        </w:rPr>
        <w:lastRenderedPageBreak/>
        <w:t>Boundary</w:t>
      </w:r>
      <w:bookmarkEnd w:id="369"/>
      <w:bookmarkEnd w:id="370"/>
      <w:bookmarkEnd w:id="371"/>
      <w:bookmarkEnd w:id="372"/>
      <w:bookmarkEnd w:id="373"/>
      <w:bookmarkEnd w:id="374"/>
    </w:p>
    <w:p w14:paraId="12C7D1E4" w14:textId="77777777" w:rsidR="00FA79E7" w:rsidRDefault="00FA79E7" w:rsidP="00FA79E7">
      <w:r>
        <w:t>Bei der Boundary-Funktion handelt es sich um eine Begrenzung des Arbeitsbereiches der Motoren. Dies soll ein Fehlverhalten bei falscher Verwendung der CSSU verhindern. Ohne dieser Implementierung könnte es zu einem ungewollten Verhalten der CSSU kommen und im schlimmsten Fall würden die Motoren den Aufbau bei einer Übersteuerung beschädigen.</w:t>
      </w:r>
    </w:p>
    <w:p w14:paraId="16CBC756" w14:textId="77777777" w:rsidR="00FA79E7" w:rsidRDefault="00FA79E7" w:rsidP="00FA79E7">
      <w:pPr>
        <w:pStyle w:val="berschrift4"/>
      </w:pPr>
      <w:bookmarkStart w:id="375" w:name="_Toc63408928"/>
      <w:bookmarkStart w:id="376" w:name="_Toc64823218"/>
      <w:bookmarkStart w:id="377" w:name="_Toc68186585"/>
      <w:r>
        <w:t>Code für die Boundary</w:t>
      </w:r>
      <w:bookmarkEnd w:id="375"/>
      <w:bookmarkEnd w:id="376"/>
      <w:bookmarkEnd w:id="377"/>
    </w:p>
    <w:p w14:paraId="22AAE7DD" w14:textId="4DF2443F" w:rsidR="00FA79E7" w:rsidRDefault="00FA79E7" w:rsidP="00FA79E7">
      <w:pPr>
        <w:keepNext/>
      </w:pPr>
      <w:r>
        <w:rPr>
          <w:noProof/>
        </w:rPr>
        <w:drawing>
          <wp:inline distT="0" distB="0" distL="0" distR="0" wp14:anchorId="17518075" wp14:editId="6AAB6FF0">
            <wp:extent cx="5695950" cy="1400175"/>
            <wp:effectExtent l="0" t="0" r="0" b="952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8"/>
                    <pic:cNvPicPr>
                      <a:picLocks noChangeAspect="1" noChangeArrowheads="1"/>
                    </pic:cNvPicPr>
                  </pic:nvPicPr>
                  <pic:blipFill>
                    <a:blip r:embed="rId65">
                      <a:extLst>
                        <a:ext uri="{28A0092B-C50C-407E-A947-70E740481C1C}">
                          <a14:useLocalDpi xmlns:a14="http://schemas.microsoft.com/office/drawing/2010/main" val="0"/>
                        </a:ext>
                      </a:extLst>
                    </a:blip>
                    <a:srcRect t="-4965"/>
                    <a:stretch>
                      <a:fillRect/>
                    </a:stretch>
                  </pic:blipFill>
                  <pic:spPr bwMode="auto">
                    <a:xfrm>
                      <a:off x="0" y="0"/>
                      <a:ext cx="5695950" cy="1400175"/>
                    </a:xfrm>
                    <a:prstGeom prst="rect">
                      <a:avLst/>
                    </a:prstGeom>
                    <a:noFill/>
                    <a:ln>
                      <a:noFill/>
                    </a:ln>
                  </pic:spPr>
                </pic:pic>
              </a:graphicData>
            </a:graphic>
          </wp:inline>
        </w:drawing>
      </w:r>
    </w:p>
    <w:p w14:paraId="118DD6EA" w14:textId="6E554907" w:rsidR="00FA79E7" w:rsidRDefault="00FA79E7" w:rsidP="00FA79E7">
      <w:pPr>
        <w:pStyle w:val="Beschriftung"/>
      </w:pPr>
      <w:bookmarkStart w:id="378" w:name="_Toc68186723"/>
      <w:r>
        <w:t xml:space="preserve">Abbildung </w:t>
      </w:r>
      <w:fldSimple w:instr=" SEQ Abbildung \* ARABIC ">
        <w:r w:rsidR="00187300">
          <w:rPr>
            <w:noProof/>
          </w:rPr>
          <w:t>55</w:t>
        </w:r>
      </w:fldSimple>
      <w:r>
        <w:t xml:space="preserve"> Codeauszug Boundary</w:t>
      </w:r>
      <w:bookmarkEnd w:id="378"/>
    </w:p>
    <w:p w14:paraId="097A8961" w14:textId="0CFA3A0C" w:rsidR="00FA79E7" w:rsidRDefault="00FA79E7" w:rsidP="00FA79E7">
      <w:r>
        <w:t xml:space="preserve">Für die Umsetzung der Boundary wurde ein </w:t>
      </w:r>
      <w:r w:rsidR="003828C3">
        <w:t>zusätzliches</w:t>
      </w:r>
      <w:r>
        <w:t xml:space="preserve"> </w:t>
      </w:r>
      <w:proofErr w:type="spellStart"/>
      <w:r>
        <w:t>If</w:t>
      </w:r>
      <w:proofErr w:type="spellEnd"/>
      <w:r>
        <w:t xml:space="preserve">-Statement hinzugefügt, welches überprüft welcher Motor es ist, da jeder Servomotor einen anderen Grenzwert hat und ob der aktuelle Werte der IMU den Grenzwert erreicht hat. Sollten diese beiden Bedingungen zutreffen </w:t>
      </w:r>
      <w:r w:rsidR="003828C3">
        <w:t>verharrt</w:t>
      </w:r>
      <w:r>
        <w:t xml:space="preserve"> der Servomotor bei seinem Grenzwert so lange bis </w:t>
      </w:r>
      <w:r w:rsidR="003828C3">
        <w:t xml:space="preserve">sich </w:t>
      </w:r>
      <w:r>
        <w:t xml:space="preserve">der IMU-Wert wieder </w:t>
      </w:r>
      <w:proofErr w:type="gramStart"/>
      <w:r>
        <w:t>innerhalb der Arbeitsbereiches</w:t>
      </w:r>
      <w:proofErr w:type="gramEnd"/>
      <w:r>
        <w:t xml:space="preserve"> befindet. Dieser Grenzwert wurde durch praktisches Austesten eruiert, sodass ein Abstand von circa 5mm zum Körper der CSSU</w:t>
      </w:r>
      <w:r w:rsidR="003828C3">
        <w:t xml:space="preserve"> </w:t>
      </w:r>
      <w:proofErr w:type="gramStart"/>
      <w:r w:rsidR="003828C3">
        <w:t>des ersten Prototypen</w:t>
      </w:r>
      <w:proofErr w:type="gramEnd"/>
      <w:r>
        <w:t xml:space="preserve"> gewehrleistet werden kann. </w:t>
      </w:r>
    </w:p>
    <w:p w14:paraId="3CF514D2" w14:textId="77777777" w:rsidR="00FA79E7" w:rsidRDefault="00FA79E7" w:rsidP="00FA79E7">
      <w:r>
        <w:br w:type="page"/>
      </w:r>
    </w:p>
    <w:p w14:paraId="212C9A2D" w14:textId="77777777" w:rsidR="00FA79E7" w:rsidRDefault="00FA79E7" w:rsidP="00FA79E7">
      <w:pPr>
        <w:pStyle w:val="berschrift3"/>
      </w:pPr>
      <w:bookmarkStart w:id="379" w:name="_Toc64823219"/>
      <w:bookmarkStart w:id="380" w:name="_Toc68186586"/>
      <w:r>
        <w:lastRenderedPageBreak/>
        <w:t>ABS</w:t>
      </w:r>
      <w:bookmarkEnd w:id="379"/>
      <w:bookmarkEnd w:id="380"/>
    </w:p>
    <w:p w14:paraId="47237AAD" w14:textId="24969C39" w:rsidR="00FA79E7" w:rsidRDefault="00FA79E7" w:rsidP="00FA79E7">
      <w:r>
        <w:t xml:space="preserve">Bei der ABS-Funktion handelt es sich um eine Schleife, die im 100Hz-Takt prüft, ob es zu einer Blockierung des Getriebemotors kommt. Dies macht </w:t>
      </w:r>
      <w:r w:rsidR="003828C3">
        <w:t>sie</w:t>
      </w:r>
      <w:r>
        <w:t xml:space="preserve">, indem </w:t>
      </w:r>
      <w:r w:rsidR="003828C3">
        <w:t>sie</w:t>
      </w:r>
      <w:r>
        <w:t xml:space="preserve"> überprüft ob die letzten Positionen des Motors übereinstimmen. Dies macht </w:t>
      </w:r>
      <w:r w:rsidR="003828C3">
        <w:t>sie</w:t>
      </w:r>
      <w:r>
        <w:t xml:space="preserve"> 50-mal. Sollten diese Werte alle gleich sein liefert die ABS-Funktion einen </w:t>
      </w:r>
      <w:proofErr w:type="spellStart"/>
      <w:r>
        <w:t>Bool</w:t>
      </w:r>
      <w:proofErr w:type="spellEnd"/>
      <w:r>
        <w:t xml:space="preserve"> zurück der dann das Abschalten der Regelung und des Motors einleitet. Sollte sich jedoch der Motor in einem bestimmten Arbeitsbereich befinden greift die ABS-Funktion nicht mehr ein. Siehe </w:t>
      </w:r>
      <w:r>
        <w:fldChar w:fldCharType="begin"/>
      </w:r>
      <w:r>
        <w:instrText xml:space="preserve"> REF _Ref64803466 \h </w:instrText>
      </w:r>
      <w:r>
        <w:fldChar w:fldCharType="separate"/>
      </w:r>
      <w:r w:rsidR="00187300">
        <w:t xml:space="preserve">Abbildung </w:t>
      </w:r>
      <w:r w:rsidR="00187300">
        <w:rPr>
          <w:noProof/>
        </w:rPr>
        <w:t>56</w:t>
      </w:r>
      <w:r w:rsidR="00187300">
        <w:t xml:space="preserve"> Codeauszug ABS</w:t>
      </w:r>
      <w:r>
        <w:fldChar w:fldCharType="end"/>
      </w:r>
      <w:r>
        <w:t xml:space="preserve"> Zeile 137.</w:t>
      </w:r>
    </w:p>
    <w:p w14:paraId="37261FE1" w14:textId="77777777" w:rsidR="00FA79E7" w:rsidRDefault="00FA79E7" w:rsidP="00FA79E7">
      <w:pPr>
        <w:pStyle w:val="berschrift4"/>
      </w:pPr>
      <w:bookmarkStart w:id="381" w:name="_Toc64823220"/>
      <w:bookmarkStart w:id="382" w:name="_Toc68186587"/>
      <w:r>
        <w:t>Code für die ABS-</w:t>
      </w:r>
      <w:proofErr w:type="spellStart"/>
      <w:r>
        <w:t>Funtkion</w:t>
      </w:r>
      <w:bookmarkEnd w:id="381"/>
      <w:bookmarkEnd w:id="382"/>
      <w:proofErr w:type="spellEnd"/>
    </w:p>
    <w:p w14:paraId="4CA1DD32" w14:textId="64D90AC6" w:rsidR="00FA79E7" w:rsidRDefault="00FA79E7" w:rsidP="00FA79E7">
      <w:pPr>
        <w:keepNext/>
      </w:pPr>
      <w:r>
        <w:rPr>
          <w:noProof/>
        </w:rPr>
        <w:drawing>
          <wp:inline distT="0" distB="0" distL="0" distR="0" wp14:anchorId="2CB9B730" wp14:editId="1EEF7E9D">
            <wp:extent cx="2990850" cy="60579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0850" cy="6057900"/>
                    </a:xfrm>
                    <a:prstGeom prst="rect">
                      <a:avLst/>
                    </a:prstGeom>
                    <a:noFill/>
                    <a:ln>
                      <a:noFill/>
                    </a:ln>
                  </pic:spPr>
                </pic:pic>
              </a:graphicData>
            </a:graphic>
          </wp:inline>
        </w:drawing>
      </w:r>
    </w:p>
    <w:p w14:paraId="78AF9490" w14:textId="07DA3E12" w:rsidR="00FA79E7" w:rsidRDefault="00FA79E7" w:rsidP="00FA79E7">
      <w:pPr>
        <w:pStyle w:val="Beschriftung"/>
        <w:rPr>
          <w:rFonts w:cs="Times New Roman"/>
        </w:rPr>
      </w:pPr>
      <w:bookmarkStart w:id="383" w:name="_Ref64803466"/>
      <w:bookmarkStart w:id="384" w:name="_Toc68186724"/>
      <w:r>
        <w:t xml:space="preserve">Abbildung </w:t>
      </w:r>
      <w:fldSimple w:instr=" SEQ Abbildung \* ARABIC ">
        <w:r w:rsidR="00187300">
          <w:rPr>
            <w:noProof/>
          </w:rPr>
          <w:t>56</w:t>
        </w:r>
      </w:fldSimple>
      <w:r>
        <w:t xml:space="preserve"> Codeauszug ABS</w:t>
      </w:r>
      <w:bookmarkEnd w:id="383"/>
      <w:bookmarkEnd w:id="384"/>
    </w:p>
    <w:p w14:paraId="02E34A82" w14:textId="77777777" w:rsidR="00FA79E7" w:rsidRDefault="00FA79E7" w:rsidP="00FA79E7">
      <w:pPr>
        <w:rPr>
          <w:rFonts w:cs="Times New Roman"/>
        </w:rPr>
      </w:pPr>
    </w:p>
    <w:p w14:paraId="64AE09CF" w14:textId="77777777" w:rsidR="00FA79E7" w:rsidRDefault="00FA79E7" w:rsidP="00FA79E7">
      <w:pPr>
        <w:rPr>
          <w:rFonts w:cs="Times New Roman"/>
        </w:rPr>
      </w:pPr>
    </w:p>
    <w:p w14:paraId="03BB26F7" w14:textId="77777777" w:rsidR="00FA79E7" w:rsidRDefault="00FA79E7" w:rsidP="00FA79E7">
      <w:pPr>
        <w:pStyle w:val="berschrift3"/>
      </w:pPr>
      <w:bookmarkStart w:id="385" w:name="_Toc64823221"/>
      <w:bookmarkStart w:id="386" w:name="_Toc68186588"/>
      <w:r>
        <w:lastRenderedPageBreak/>
        <w:t>X-Achsen Übergangsproblem</w:t>
      </w:r>
      <w:bookmarkEnd w:id="385"/>
      <w:bookmarkEnd w:id="386"/>
    </w:p>
    <w:p w14:paraId="3DD29744" w14:textId="78F04DCD" w:rsidR="00FA79E7" w:rsidRDefault="00FA79E7" w:rsidP="00FA79E7">
      <w:r>
        <w:t xml:space="preserve">Dadurch, dass die IMU bei der X-Achse nicht wie </w:t>
      </w:r>
      <w:r w:rsidR="003828C3">
        <w:t>bei den anderen Achsen</w:t>
      </w:r>
      <w:r>
        <w:t xml:space="preserve"> in den negativen Bereich geht, sondern z.B. auf 356° statt auf -4°, hatte die Regelung des Getriebemotors das Problem, dass eine ganze Umdrehung in die </w:t>
      </w:r>
      <w:r w:rsidR="003828C3">
        <w:t>falsche</w:t>
      </w:r>
      <w:r>
        <w:t xml:space="preserve"> Richtung </w:t>
      </w:r>
      <w:r w:rsidR="003828C3">
        <w:t>ge</w:t>
      </w:r>
      <w:r>
        <w:t>machte</w:t>
      </w:r>
      <w:r w:rsidR="003828C3">
        <w:t xml:space="preserve"> wurde</w:t>
      </w:r>
      <w:r>
        <w:t xml:space="preserve">. Dies konnte aber mit einer einfachen mathematischen Umrechnung behoben werden. Siehe </w:t>
      </w:r>
      <w:r>
        <w:fldChar w:fldCharType="begin"/>
      </w:r>
      <w:r>
        <w:instrText xml:space="preserve"> REF _Ref64823309 \h </w:instrText>
      </w:r>
      <w:r>
        <w:fldChar w:fldCharType="separate"/>
      </w:r>
      <w:r w:rsidR="00187300">
        <w:t xml:space="preserve">Abbildung </w:t>
      </w:r>
      <w:r w:rsidR="00187300">
        <w:rPr>
          <w:noProof/>
        </w:rPr>
        <w:t>57</w:t>
      </w:r>
      <w:r w:rsidR="00187300">
        <w:t xml:space="preserve"> Codeauszug Übergangsproblem</w:t>
      </w:r>
      <w:r>
        <w:fldChar w:fldCharType="end"/>
      </w:r>
      <w:r>
        <w:t xml:space="preserve">. Hundertprozentige Sicherheit bringt diese </w:t>
      </w:r>
      <w:proofErr w:type="spellStart"/>
      <w:r>
        <w:t>If</w:t>
      </w:r>
      <w:proofErr w:type="spellEnd"/>
      <w:r>
        <w:t>-Anweisung jedoch nicht, da es zu Komplikationen kommen kann sollte der Benutzer die X-Achse, während eine Regelungsperiode (10ms) um mehr als 180° verdrehen sollte. Dadurch, dass dieser Fall aber als unrealistisch eingestuft wurde, wurden keine Schritte diesbezüglich unternommen.</w:t>
      </w:r>
      <w:r w:rsidR="003828C3">
        <w:t xml:space="preserve"> Die Komplikation bestünde</w:t>
      </w:r>
      <w:r w:rsidR="000817CD">
        <w:t xml:space="preserve"> darin, dass zwar eine Positionsregelung durchgeführt wird aber diese nicht entgegen der Drehbewegung durch den Benutzer stattfindet.</w:t>
      </w:r>
    </w:p>
    <w:p w14:paraId="5301D4C2" w14:textId="483AFAA9" w:rsidR="00FA79E7" w:rsidRDefault="00FA79E7" w:rsidP="00FA79E7">
      <w:pPr>
        <w:keepNext/>
      </w:pPr>
      <w:r>
        <w:rPr>
          <w:noProof/>
        </w:rPr>
        <w:drawing>
          <wp:inline distT="0" distB="0" distL="0" distR="0" wp14:anchorId="6BB56621" wp14:editId="14A63B3B">
            <wp:extent cx="5760720" cy="78105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781050"/>
                    </a:xfrm>
                    <a:prstGeom prst="rect">
                      <a:avLst/>
                    </a:prstGeom>
                    <a:noFill/>
                    <a:ln>
                      <a:noFill/>
                    </a:ln>
                  </pic:spPr>
                </pic:pic>
              </a:graphicData>
            </a:graphic>
          </wp:inline>
        </w:drawing>
      </w:r>
    </w:p>
    <w:p w14:paraId="084BF424" w14:textId="449D435E" w:rsidR="00FA79E7" w:rsidRDefault="00FA79E7" w:rsidP="00FA79E7">
      <w:pPr>
        <w:pStyle w:val="Beschriftung"/>
      </w:pPr>
      <w:bookmarkStart w:id="387" w:name="_Ref64823309"/>
      <w:bookmarkStart w:id="388" w:name="_Toc68186725"/>
      <w:r>
        <w:t xml:space="preserve">Abbildung </w:t>
      </w:r>
      <w:fldSimple w:instr=" SEQ Abbildung \* ARABIC ">
        <w:r w:rsidR="00187300">
          <w:rPr>
            <w:noProof/>
          </w:rPr>
          <w:t>57</w:t>
        </w:r>
      </w:fldSimple>
      <w:r>
        <w:t xml:space="preserve"> Codeauszug Übergangsproblem</w:t>
      </w:r>
      <w:bookmarkEnd w:id="387"/>
      <w:bookmarkEnd w:id="388"/>
    </w:p>
    <w:p w14:paraId="64E1BE80" w14:textId="77777777" w:rsidR="00FA79E7" w:rsidRDefault="00FA79E7" w:rsidP="00FA79E7">
      <w:pPr>
        <w:rPr>
          <w:rFonts w:cs="Times New Roman"/>
        </w:rPr>
      </w:pPr>
    </w:p>
    <w:p w14:paraId="435621E5" w14:textId="77777777" w:rsidR="00FA79E7" w:rsidRDefault="00FA79E7" w:rsidP="00FA79E7">
      <w:pPr>
        <w:rPr>
          <w:rFonts w:cs="Times New Roman"/>
        </w:rPr>
      </w:pPr>
    </w:p>
    <w:p w14:paraId="5A5F2F86" w14:textId="77777777" w:rsidR="00FA79E7" w:rsidRDefault="00FA79E7" w:rsidP="00FA79E7">
      <w:pPr>
        <w:rPr>
          <w:rFonts w:cs="Times New Roman"/>
        </w:rPr>
      </w:pPr>
    </w:p>
    <w:p w14:paraId="10AEFFA6" w14:textId="77777777" w:rsidR="00FA79E7" w:rsidRDefault="00FA79E7" w:rsidP="00FA79E7">
      <w:pPr>
        <w:rPr>
          <w:rFonts w:cs="Times New Roman"/>
        </w:rPr>
      </w:pPr>
    </w:p>
    <w:p w14:paraId="24924039" w14:textId="77777777" w:rsidR="00FA79E7" w:rsidRDefault="00FA79E7" w:rsidP="00FA79E7">
      <w:pPr>
        <w:rPr>
          <w:rFonts w:cs="Times New Roman"/>
        </w:rPr>
      </w:pPr>
    </w:p>
    <w:p w14:paraId="19B69809" w14:textId="77777777" w:rsidR="00FA79E7" w:rsidRDefault="00FA79E7" w:rsidP="00FA79E7">
      <w:pPr>
        <w:rPr>
          <w:rFonts w:cs="Times New Roman"/>
        </w:rPr>
      </w:pPr>
    </w:p>
    <w:p w14:paraId="0CF35622" w14:textId="77777777" w:rsidR="00FA79E7" w:rsidRDefault="00FA79E7" w:rsidP="00FA79E7">
      <w:pPr>
        <w:rPr>
          <w:rFonts w:cs="Times New Roman"/>
        </w:rPr>
      </w:pPr>
    </w:p>
    <w:p w14:paraId="6E3C070D" w14:textId="77777777" w:rsidR="00FA79E7" w:rsidRDefault="00FA79E7" w:rsidP="00FA79E7">
      <w:pPr>
        <w:rPr>
          <w:rFonts w:cs="Times New Roman"/>
        </w:rPr>
      </w:pPr>
    </w:p>
    <w:p w14:paraId="0FE7807A" w14:textId="77777777" w:rsidR="00FA79E7" w:rsidRDefault="00FA79E7" w:rsidP="00FA79E7">
      <w:pPr>
        <w:rPr>
          <w:rFonts w:cs="Times New Roman"/>
        </w:rPr>
      </w:pPr>
    </w:p>
    <w:p w14:paraId="7416D9DA" w14:textId="77777777" w:rsidR="005853E5" w:rsidRDefault="005853E5" w:rsidP="005853E5">
      <w:pPr>
        <w:pStyle w:val="berschrift1"/>
        <w:rPr>
          <w:rFonts w:cs="Times New Roman"/>
        </w:rPr>
      </w:pPr>
      <w:bookmarkStart w:id="389" w:name="_Toc63408929"/>
      <w:bookmarkStart w:id="390" w:name="_Ref64822182"/>
      <w:bookmarkStart w:id="391" w:name="_Ref64822186"/>
      <w:bookmarkStart w:id="392" w:name="_Toc64823222"/>
      <w:bookmarkStart w:id="393" w:name="_Toc68186589"/>
      <w:r>
        <w:rPr>
          <w:rFonts w:cs="Times New Roman"/>
        </w:rPr>
        <w:lastRenderedPageBreak/>
        <w:t>Hardwareentwicklung</w:t>
      </w:r>
      <w:bookmarkEnd w:id="389"/>
      <w:r>
        <w:rPr>
          <w:rFonts w:cs="Times New Roman"/>
        </w:rPr>
        <w:t xml:space="preserve"> (Lalic)</w:t>
      </w:r>
      <w:bookmarkEnd w:id="390"/>
      <w:bookmarkEnd w:id="391"/>
      <w:bookmarkEnd w:id="392"/>
      <w:bookmarkEnd w:id="393"/>
    </w:p>
    <w:p w14:paraId="2BB0637A" w14:textId="77777777" w:rsidR="005853E5" w:rsidRDefault="005853E5" w:rsidP="005853E5">
      <w:pPr>
        <w:pStyle w:val="berschrift2"/>
      </w:pPr>
      <w:bookmarkStart w:id="394" w:name="_Toc68186590"/>
      <w:proofErr w:type="spellStart"/>
      <w:r>
        <w:t>Pinout</w:t>
      </w:r>
      <w:bookmarkEnd w:id="394"/>
      <w:proofErr w:type="spellEnd"/>
    </w:p>
    <w:p w14:paraId="28E50CB9" w14:textId="7CB53E84" w:rsidR="005853E5" w:rsidRDefault="005853E5" w:rsidP="005853E5">
      <w:pPr>
        <w:keepNext/>
      </w:pPr>
      <w:r>
        <w:rPr>
          <w:noProof/>
        </w:rPr>
        <w:drawing>
          <wp:inline distT="0" distB="0" distL="0" distR="0" wp14:anchorId="220A25D8" wp14:editId="4E5A63D8">
            <wp:extent cx="4781550" cy="42576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1"/>
                    <pic:cNvPicPr>
                      <a:picLocks noChangeAspect="1" noChangeArrowheads="1"/>
                    </pic:cNvPicPr>
                  </pic:nvPicPr>
                  <pic:blipFill>
                    <a:blip r:embed="rId68">
                      <a:extLst>
                        <a:ext uri="{28A0092B-C50C-407E-A947-70E740481C1C}">
                          <a14:useLocalDpi xmlns:a14="http://schemas.microsoft.com/office/drawing/2010/main" val="0"/>
                        </a:ext>
                      </a:extLst>
                    </a:blip>
                    <a:srcRect l="8430" t="3802" r="8595" b="22314"/>
                    <a:stretch>
                      <a:fillRect/>
                    </a:stretch>
                  </pic:blipFill>
                  <pic:spPr bwMode="auto">
                    <a:xfrm>
                      <a:off x="0" y="0"/>
                      <a:ext cx="4781550" cy="4257675"/>
                    </a:xfrm>
                    <a:prstGeom prst="rect">
                      <a:avLst/>
                    </a:prstGeom>
                    <a:noFill/>
                    <a:ln>
                      <a:noFill/>
                    </a:ln>
                  </pic:spPr>
                </pic:pic>
              </a:graphicData>
            </a:graphic>
          </wp:inline>
        </w:drawing>
      </w:r>
    </w:p>
    <w:p w14:paraId="7625E108" w14:textId="65F083B3" w:rsidR="005853E5" w:rsidRDefault="005853E5" w:rsidP="005853E5">
      <w:pPr>
        <w:pStyle w:val="Beschriftung"/>
      </w:pPr>
      <w:bookmarkStart w:id="395" w:name="_Ref67908675"/>
      <w:bookmarkStart w:id="396" w:name="_Toc68186726"/>
      <w:r>
        <w:t xml:space="preserve">Abbildung </w:t>
      </w:r>
      <w:fldSimple w:instr=" SEQ Abbildung \* ARABIC ">
        <w:r w:rsidR="00187300">
          <w:rPr>
            <w:noProof/>
          </w:rPr>
          <w:t>58</w:t>
        </w:r>
      </w:fldSimple>
      <w:r>
        <w:t xml:space="preserve"> Arduino </w:t>
      </w:r>
      <w:proofErr w:type="spellStart"/>
      <w:r>
        <w:t>Pinout</w:t>
      </w:r>
      <w:bookmarkEnd w:id="395"/>
      <w:bookmarkEnd w:id="396"/>
      <w:proofErr w:type="spellEnd"/>
    </w:p>
    <w:p w14:paraId="2636E938" w14:textId="2D6B21A5" w:rsidR="005853E5" w:rsidRDefault="005853E5" w:rsidP="005853E5">
      <w:r>
        <w:t xml:space="preserve">In </w:t>
      </w:r>
      <w:r>
        <w:fldChar w:fldCharType="begin"/>
      </w:r>
      <w:r>
        <w:instrText xml:space="preserve"> REF _Ref67908675 \h </w:instrText>
      </w:r>
      <w:r>
        <w:fldChar w:fldCharType="separate"/>
      </w:r>
      <w:r w:rsidR="00187300">
        <w:t xml:space="preserve">Abbildung </w:t>
      </w:r>
      <w:r w:rsidR="00187300">
        <w:rPr>
          <w:noProof/>
        </w:rPr>
        <w:t>58</w:t>
      </w:r>
      <w:r w:rsidR="00187300">
        <w:t xml:space="preserve"> Arduino </w:t>
      </w:r>
      <w:proofErr w:type="spellStart"/>
      <w:r w:rsidR="00187300">
        <w:t>Pinout</w:t>
      </w:r>
      <w:proofErr w:type="spellEnd"/>
      <w:r>
        <w:fldChar w:fldCharType="end"/>
      </w:r>
      <w:r>
        <w:t xml:space="preserve"> sieht man die Pinbelegung bei der Benutzung der CSSU. Auf der rechten Seite das Arduinos werden insgesamt vier Pins verwendet. R_PWM und L_PWM sind Pin für den Getriebemotor. Diese geben das nötige PWM-Signal aus um den Motor nach Links (L_PWM) oder </w:t>
      </w:r>
      <w:proofErr w:type="spellStart"/>
      <w:proofErr w:type="gramStart"/>
      <w:r>
        <w:t>nach Rechts</w:t>
      </w:r>
      <w:proofErr w:type="spellEnd"/>
      <w:proofErr w:type="gramEnd"/>
      <w:r>
        <w:t xml:space="preserve"> (R_PWM) zu drehen. Weiters gibt es auf der rechten Seite die </w:t>
      </w:r>
      <w:proofErr w:type="spellStart"/>
      <w:r>
        <w:t>Servo</w:t>
      </w:r>
      <w:proofErr w:type="spellEnd"/>
      <w:r>
        <w:t xml:space="preserve">-Pins. Je ein Pin ist für einen </w:t>
      </w:r>
      <w:proofErr w:type="spellStart"/>
      <w:r>
        <w:t>Servo</w:t>
      </w:r>
      <w:proofErr w:type="spellEnd"/>
      <w:r>
        <w:t xml:space="preserve"> der CSSU verantwortlich und übermittelt </w:t>
      </w:r>
      <w:r w:rsidR="008B2788">
        <w:t>das jeweilige</w:t>
      </w:r>
      <w:r>
        <w:t xml:space="preserve"> PWM-</w:t>
      </w:r>
      <w:r w:rsidR="008B2788">
        <w:t>Steuers</w:t>
      </w:r>
      <w:r>
        <w:t xml:space="preserve">ignal. Auf der linken Seite des Arduinos sind die I²C-Verbindungen. </w:t>
      </w:r>
      <w:r w:rsidR="008B2788">
        <w:t>Über</w:t>
      </w:r>
      <w:r>
        <w:t xml:space="preserve"> diese Leitung</w:t>
      </w:r>
      <w:r w:rsidR="008B2788">
        <w:t>en</w:t>
      </w:r>
      <w:r>
        <w:t xml:space="preserve"> </w:t>
      </w:r>
      <w:r w:rsidR="008B2788">
        <w:t>wird</w:t>
      </w:r>
      <w:r>
        <w:t xml:space="preserve"> </w:t>
      </w:r>
      <w:r w:rsidR="008B2788">
        <w:t>mit dem</w:t>
      </w:r>
      <w:r>
        <w:t xml:space="preserve"> Display, </w:t>
      </w:r>
      <w:r w:rsidR="008B2788">
        <w:t>der</w:t>
      </w:r>
      <w:r>
        <w:t xml:space="preserve"> </w:t>
      </w:r>
      <w:r w:rsidR="008B2788">
        <w:t>inertiale</w:t>
      </w:r>
      <w:r w:rsidR="00F26D2E">
        <w:t>n</w:t>
      </w:r>
      <w:r w:rsidR="008B2788">
        <w:t xml:space="preserve"> Messeinheit</w:t>
      </w:r>
      <w:r>
        <w:t xml:space="preserve"> und </w:t>
      </w:r>
      <w:r w:rsidR="008B2788">
        <w:t>dem</w:t>
      </w:r>
      <w:r>
        <w:t xml:space="preserve"> A/D-Wandler für das Akkumanagement</w:t>
      </w:r>
      <w:r w:rsidR="008B2788">
        <w:t xml:space="preserve"> kommuniziert</w:t>
      </w:r>
      <w:r>
        <w:t>.</w:t>
      </w:r>
    </w:p>
    <w:p w14:paraId="239DBFD2" w14:textId="77777777" w:rsidR="005853E5" w:rsidRDefault="005853E5" w:rsidP="005853E5">
      <w:pPr>
        <w:pStyle w:val="berschrift2"/>
        <w:rPr>
          <w:rFonts w:cs="Times New Roman"/>
        </w:rPr>
      </w:pPr>
      <w:bookmarkStart w:id="397" w:name="_Toc60765249"/>
      <w:bookmarkStart w:id="398" w:name="_Toc61261526"/>
      <w:bookmarkStart w:id="399" w:name="_Toc63408930"/>
      <w:bookmarkStart w:id="400" w:name="_Ref63408985"/>
      <w:bookmarkStart w:id="401" w:name="_Toc64823223"/>
      <w:bookmarkStart w:id="402" w:name="_Toc68186591"/>
      <w:r>
        <w:rPr>
          <w:rFonts w:cs="Times New Roman"/>
        </w:rPr>
        <w:lastRenderedPageBreak/>
        <w:t>Stromsensorplatine</w:t>
      </w:r>
      <w:bookmarkEnd w:id="397"/>
      <w:bookmarkEnd w:id="398"/>
      <w:bookmarkEnd w:id="399"/>
      <w:bookmarkEnd w:id="400"/>
      <w:bookmarkEnd w:id="401"/>
      <w:bookmarkEnd w:id="402"/>
      <w:r>
        <w:rPr>
          <w:rFonts w:cs="Times New Roman"/>
        </w:rPr>
        <w:t xml:space="preserve"> </w:t>
      </w:r>
    </w:p>
    <w:p w14:paraId="75D490C9" w14:textId="77777777" w:rsidR="005853E5" w:rsidRDefault="005853E5" w:rsidP="005853E5">
      <w:pPr>
        <w:pStyle w:val="berschrift3"/>
        <w:rPr>
          <w:rFonts w:cs="Times New Roman"/>
        </w:rPr>
      </w:pPr>
      <w:bookmarkStart w:id="403" w:name="_Toc64823224"/>
      <w:bookmarkStart w:id="404" w:name="_Toc68186592"/>
      <w:r>
        <w:rPr>
          <w:rFonts w:cs="Times New Roman"/>
        </w:rPr>
        <w:t>Stromsensor Schaltung</w:t>
      </w:r>
      <w:bookmarkEnd w:id="403"/>
      <w:bookmarkEnd w:id="404"/>
    </w:p>
    <w:p w14:paraId="76C36361" w14:textId="152023BA" w:rsidR="005853E5" w:rsidRDefault="005853E5" w:rsidP="005853E5">
      <w:pPr>
        <w:keepNext/>
        <w:rPr>
          <w:rFonts w:cs="Times New Roman"/>
        </w:rPr>
      </w:pPr>
      <w:r>
        <w:rPr>
          <w:rFonts w:cs="Times New Roman"/>
          <w:noProof/>
        </w:rPr>
        <w:drawing>
          <wp:inline distT="0" distB="0" distL="0" distR="0" wp14:anchorId="7A5A9200" wp14:editId="334FBD5B">
            <wp:extent cx="5753100" cy="26574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14:paraId="40C883E3" w14:textId="2CD8E679" w:rsidR="005853E5" w:rsidRDefault="005853E5" w:rsidP="005853E5">
      <w:pPr>
        <w:pStyle w:val="Beschriftung"/>
        <w:rPr>
          <w:rFonts w:cs="Times New Roman"/>
        </w:rPr>
      </w:pPr>
      <w:bookmarkStart w:id="405" w:name="_Toc68186727"/>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59</w:t>
      </w:r>
      <w:r>
        <w:fldChar w:fldCharType="end"/>
      </w:r>
      <w:r>
        <w:rPr>
          <w:rFonts w:cs="Times New Roman"/>
        </w:rPr>
        <w:t xml:space="preserve"> Stromsensorplatinen-Schaltung </w:t>
      </w:r>
      <w:proofErr w:type="spellStart"/>
      <w:r>
        <w:rPr>
          <w:rFonts w:cs="Times New Roman"/>
        </w:rPr>
        <w:t>KiCad</w:t>
      </w:r>
      <w:bookmarkEnd w:id="405"/>
      <w:proofErr w:type="spellEnd"/>
    </w:p>
    <w:p w14:paraId="67787AD9" w14:textId="77777777" w:rsidR="005853E5" w:rsidRDefault="005853E5" w:rsidP="005853E5">
      <w:pPr>
        <w:pStyle w:val="berschrift3"/>
        <w:numPr>
          <w:ilvl w:val="0"/>
          <w:numId w:val="0"/>
        </w:numPr>
        <w:ind w:left="720" w:hanging="720"/>
        <w:rPr>
          <w:rFonts w:cs="Times New Roman"/>
        </w:rPr>
      </w:pPr>
      <w:bookmarkStart w:id="406" w:name="_Toc60473626"/>
    </w:p>
    <w:p w14:paraId="140DB971" w14:textId="77777777" w:rsidR="005853E5" w:rsidRDefault="005853E5" w:rsidP="005853E5">
      <w:pPr>
        <w:pStyle w:val="berschrift3"/>
        <w:rPr>
          <w:rFonts w:cs="Times New Roman"/>
        </w:rPr>
      </w:pPr>
      <w:bookmarkStart w:id="407" w:name="_Toc60765251"/>
      <w:bookmarkStart w:id="408" w:name="_Toc61261528"/>
      <w:bookmarkStart w:id="409" w:name="_Toc63408932"/>
      <w:bookmarkStart w:id="410" w:name="_Toc64823225"/>
      <w:bookmarkStart w:id="411" w:name="_Toc68186593"/>
      <w:r>
        <w:rPr>
          <w:rFonts w:cs="Times New Roman"/>
        </w:rPr>
        <w:t>Schaltungserklärung</w:t>
      </w:r>
      <w:bookmarkEnd w:id="406"/>
      <w:bookmarkEnd w:id="407"/>
      <w:bookmarkEnd w:id="408"/>
      <w:bookmarkEnd w:id="409"/>
      <w:bookmarkEnd w:id="410"/>
      <w:bookmarkEnd w:id="411"/>
    </w:p>
    <w:p w14:paraId="6D8FD906" w14:textId="77777777" w:rsidR="005853E5" w:rsidRDefault="005853E5" w:rsidP="005853E5">
      <w:pPr>
        <w:pStyle w:val="berschrift4"/>
        <w:rPr>
          <w:rFonts w:cs="Times New Roman"/>
        </w:rPr>
      </w:pPr>
      <w:bookmarkStart w:id="412" w:name="_Toc61261529"/>
      <w:bookmarkStart w:id="413" w:name="_Toc63408933"/>
      <w:bookmarkStart w:id="414" w:name="_Toc64823226"/>
      <w:bookmarkStart w:id="415" w:name="_Toc68186594"/>
      <w:r>
        <w:rPr>
          <w:rFonts w:cs="Times New Roman"/>
        </w:rPr>
        <w:t>Stromsensor</w:t>
      </w:r>
      <w:bookmarkEnd w:id="412"/>
      <w:bookmarkEnd w:id="413"/>
      <w:bookmarkEnd w:id="414"/>
      <w:bookmarkEnd w:id="415"/>
    </w:p>
    <w:p w14:paraId="4285A521" w14:textId="77777777" w:rsidR="005853E5" w:rsidRDefault="005853E5" w:rsidP="005853E5">
      <w:pPr>
        <w:rPr>
          <w:rFonts w:cs="Times New Roman"/>
        </w:rPr>
      </w:pPr>
      <w:r>
        <w:rPr>
          <w:rFonts w:cs="Times New Roman"/>
        </w:rPr>
        <w:t>Die Aufgabe des Stromsensors ist es den Stromfluss zu erfassen und in Form einer Referenzspannung auszugeben, weshalb die Schaltung auch relativ trivial aufgebaut ist. Sie wird zwischen Regler-Platine und BMS integriert, um den Strom zu messen.</w:t>
      </w:r>
    </w:p>
    <w:p w14:paraId="1C1CB6D6" w14:textId="0307B41B" w:rsidR="005853E5" w:rsidRDefault="005853E5" w:rsidP="005853E5">
      <w:pPr>
        <w:keepNext/>
        <w:rPr>
          <w:rFonts w:cs="Times New Roman"/>
        </w:rPr>
      </w:pPr>
      <w:r>
        <w:rPr>
          <w:rFonts w:cs="Times New Roman"/>
          <w:noProof/>
        </w:rPr>
        <w:drawing>
          <wp:inline distT="0" distB="0" distL="0" distR="0" wp14:anchorId="7FA01596" wp14:editId="22005D4A">
            <wp:extent cx="3352800" cy="2657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9"/>
                    <pic:cNvPicPr>
                      <a:picLocks noChangeAspect="1" noChangeArrowheads="1"/>
                    </pic:cNvPicPr>
                  </pic:nvPicPr>
                  <pic:blipFill>
                    <a:blip r:embed="rId70">
                      <a:extLst>
                        <a:ext uri="{28A0092B-C50C-407E-A947-70E740481C1C}">
                          <a14:useLocalDpi xmlns:a14="http://schemas.microsoft.com/office/drawing/2010/main" val="0"/>
                        </a:ext>
                      </a:extLst>
                    </a:blip>
                    <a:srcRect l="6689"/>
                    <a:stretch>
                      <a:fillRect/>
                    </a:stretch>
                  </pic:blipFill>
                  <pic:spPr bwMode="auto">
                    <a:xfrm>
                      <a:off x="0" y="0"/>
                      <a:ext cx="3352800" cy="2657475"/>
                    </a:xfrm>
                    <a:prstGeom prst="rect">
                      <a:avLst/>
                    </a:prstGeom>
                    <a:noFill/>
                    <a:ln>
                      <a:noFill/>
                    </a:ln>
                  </pic:spPr>
                </pic:pic>
              </a:graphicData>
            </a:graphic>
          </wp:inline>
        </w:drawing>
      </w:r>
    </w:p>
    <w:p w14:paraId="149EED09" w14:textId="250D523F" w:rsidR="005853E5" w:rsidRDefault="005853E5" w:rsidP="005853E5">
      <w:pPr>
        <w:pStyle w:val="Beschriftung"/>
        <w:rPr>
          <w:rFonts w:cs="Times New Roman"/>
        </w:rPr>
      </w:pPr>
      <w:bookmarkStart w:id="416" w:name="_Toc68186728"/>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60</w:t>
      </w:r>
      <w:r>
        <w:fldChar w:fldCharType="end"/>
      </w:r>
      <w:r>
        <w:rPr>
          <w:rFonts w:cs="Times New Roman"/>
        </w:rPr>
        <w:t xml:space="preserve"> Stromsensor</w:t>
      </w:r>
      <w:bookmarkEnd w:id="416"/>
    </w:p>
    <w:p w14:paraId="2FF83C13" w14:textId="77777777" w:rsidR="005853E5" w:rsidRDefault="005853E5" w:rsidP="005853E5">
      <w:pPr>
        <w:pStyle w:val="berschrift5"/>
        <w:rPr>
          <w:rFonts w:cs="Times New Roman"/>
        </w:rPr>
      </w:pPr>
      <w:bookmarkStart w:id="417" w:name="_Toc61261530"/>
      <w:bookmarkStart w:id="418" w:name="_Toc63408934"/>
      <w:bookmarkStart w:id="419" w:name="_Toc64823227"/>
      <w:bookmarkStart w:id="420" w:name="_Toc68186595"/>
      <w:r>
        <w:rPr>
          <w:rFonts w:cs="Times New Roman"/>
        </w:rPr>
        <w:t>A/D-Wandler</w:t>
      </w:r>
      <w:bookmarkEnd w:id="417"/>
      <w:bookmarkEnd w:id="418"/>
      <w:bookmarkEnd w:id="419"/>
      <w:bookmarkEnd w:id="420"/>
    </w:p>
    <w:p w14:paraId="61257B85" w14:textId="77777777" w:rsidR="005853E5" w:rsidRDefault="005853E5" w:rsidP="005853E5">
      <w:pPr>
        <w:rPr>
          <w:rFonts w:cs="Times New Roman"/>
        </w:rPr>
      </w:pPr>
      <w:r>
        <w:rPr>
          <w:rFonts w:cs="Times New Roman"/>
        </w:rPr>
        <w:t>Der A/D-Wandler sorgt dafür, dass die Referenzspannung vom Stromsensor zu einem verarbeitbaren digitalen Signal wird, welches dann über eine I²C-Schnittstelle an den Microcontroller weitergegeben wird.</w:t>
      </w:r>
    </w:p>
    <w:p w14:paraId="76007641" w14:textId="269B2776" w:rsidR="005853E5" w:rsidRDefault="005853E5" w:rsidP="005853E5">
      <w:pPr>
        <w:keepNext/>
        <w:rPr>
          <w:rFonts w:cs="Times New Roman"/>
        </w:rPr>
      </w:pPr>
      <w:r>
        <w:rPr>
          <w:rFonts w:cs="Times New Roman"/>
          <w:noProof/>
        </w:rPr>
        <w:lastRenderedPageBreak/>
        <w:drawing>
          <wp:inline distT="0" distB="0" distL="0" distR="0" wp14:anchorId="3B692AFB" wp14:editId="786DC7E9">
            <wp:extent cx="1971675" cy="3267075"/>
            <wp:effectExtent l="0" t="0" r="9525" b="9525"/>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1971675" cy="3267075"/>
                    </a:xfrm>
                    <a:prstGeom prst="rect">
                      <a:avLst/>
                    </a:prstGeom>
                    <a:noFill/>
                    <a:ln>
                      <a:noFill/>
                    </a:ln>
                  </pic:spPr>
                </pic:pic>
              </a:graphicData>
            </a:graphic>
          </wp:inline>
        </w:drawing>
      </w:r>
    </w:p>
    <w:p w14:paraId="3A4922A4" w14:textId="66C422FE" w:rsidR="005853E5" w:rsidRPr="008B2788" w:rsidRDefault="005853E5" w:rsidP="008B2788">
      <w:pPr>
        <w:pStyle w:val="Beschriftung"/>
        <w:rPr>
          <w:rFonts w:cs="Times New Roman"/>
        </w:rPr>
      </w:pPr>
      <w:bookmarkStart w:id="421" w:name="_Toc68186729"/>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61</w:t>
      </w:r>
      <w:r>
        <w:fldChar w:fldCharType="end"/>
      </w:r>
      <w:r>
        <w:rPr>
          <w:rFonts w:cs="Times New Roman"/>
        </w:rPr>
        <w:t xml:space="preserve"> A/D-Wandler</w:t>
      </w:r>
      <w:bookmarkEnd w:id="421"/>
    </w:p>
    <w:p w14:paraId="22C2B7FC" w14:textId="77777777" w:rsidR="005853E5" w:rsidRDefault="005853E5" w:rsidP="005853E5">
      <w:pPr>
        <w:pStyle w:val="berschrift4"/>
        <w:rPr>
          <w:rFonts w:cs="Times New Roman"/>
        </w:rPr>
      </w:pPr>
      <w:bookmarkStart w:id="422" w:name="_Toc61261531"/>
      <w:bookmarkStart w:id="423" w:name="_Toc63408935"/>
      <w:bookmarkStart w:id="424" w:name="_Toc64823228"/>
      <w:bookmarkStart w:id="425" w:name="_Toc68186596"/>
      <w:r>
        <w:rPr>
          <w:rFonts w:cs="Times New Roman"/>
        </w:rPr>
        <w:t>Bauteilwahl</w:t>
      </w:r>
      <w:bookmarkEnd w:id="422"/>
      <w:bookmarkEnd w:id="423"/>
      <w:bookmarkEnd w:id="424"/>
      <w:bookmarkEnd w:id="425"/>
    </w:p>
    <w:p w14:paraId="23190030" w14:textId="77777777" w:rsidR="005853E5" w:rsidRDefault="005853E5" w:rsidP="005853E5">
      <w:pPr>
        <w:rPr>
          <w:rFonts w:cs="Times New Roman"/>
        </w:rPr>
      </w:pPr>
      <w:r>
        <w:rPr>
          <w:rFonts w:cs="Times New Roman"/>
        </w:rPr>
        <w:t>Folgende Bauteile wurden selbst gewählt.</w:t>
      </w:r>
    </w:p>
    <w:p w14:paraId="1128E96A" w14:textId="77777777" w:rsidR="005853E5" w:rsidRDefault="005853E5" w:rsidP="005853E5">
      <w:pPr>
        <w:pStyle w:val="Listenabsatz"/>
        <w:numPr>
          <w:ilvl w:val="0"/>
          <w:numId w:val="28"/>
        </w:numPr>
        <w:spacing w:line="252" w:lineRule="auto"/>
      </w:pPr>
      <w:r>
        <w:t>ACS722</w:t>
      </w:r>
    </w:p>
    <w:p w14:paraId="698F2EEB" w14:textId="77777777" w:rsidR="005853E5" w:rsidRDefault="005853E5" w:rsidP="005853E5">
      <w:pPr>
        <w:pStyle w:val="Listenabsatz"/>
      </w:pPr>
      <w:r>
        <w:t>Der Stromsensor wurde aufgrund seiner Eigenschaft und einfachen Bedienung gewählt. Weiters hatte unser Werkstätten-Betreuer Erfahrung mit diesem Hersteller was den Umgang damit ebenfalls erleichterte.</w:t>
      </w:r>
    </w:p>
    <w:p w14:paraId="3507DC0B" w14:textId="77777777" w:rsidR="005853E5" w:rsidRDefault="005853E5" w:rsidP="005853E5">
      <w:pPr>
        <w:pStyle w:val="Listenabsatz"/>
        <w:numPr>
          <w:ilvl w:val="0"/>
          <w:numId w:val="28"/>
        </w:numPr>
        <w:spacing w:line="252" w:lineRule="auto"/>
      </w:pPr>
      <w:r>
        <w:t>MCP3426</w:t>
      </w:r>
    </w:p>
    <w:p w14:paraId="09915057" w14:textId="77777777" w:rsidR="005853E5" w:rsidRDefault="005853E5" w:rsidP="005853E5">
      <w:pPr>
        <w:pStyle w:val="Listenabsatz"/>
      </w:pPr>
      <w:r>
        <w:t>Dieser Wandler wurde gewählt, da wir schon Erfahrung mit diesem Produkt haben und er auch in der Handhabung einfach war bzw., weil die Kommunikation wieder auf I²C basierte.</w:t>
      </w:r>
    </w:p>
    <w:p w14:paraId="26C3D1E1" w14:textId="77777777" w:rsidR="005853E5" w:rsidRDefault="005853E5" w:rsidP="005853E5">
      <w:pPr>
        <w:pStyle w:val="berschrift3"/>
        <w:rPr>
          <w:rFonts w:cs="Times New Roman"/>
        </w:rPr>
      </w:pPr>
      <w:bookmarkStart w:id="426" w:name="_Toc60765252"/>
      <w:bookmarkStart w:id="427" w:name="_Toc61261532"/>
      <w:bookmarkStart w:id="428" w:name="_Toc63408936"/>
      <w:bookmarkStart w:id="429" w:name="_Toc64823229"/>
      <w:bookmarkStart w:id="430" w:name="_Toc68186597"/>
      <w:r>
        <w:rPr>
          <w:rFonts w:cs="Times New Roman"/>
        </w:rPr>
        <w:t>Erstellen der Bauteilliste</w:t>
      </w:r>
      <w:bookmarkEnd w:id="426"/>
      <w:bookmarkEnd w:id="427"/>
      <w:bookmarkEnd w:id="428"/>
      <w:bookmarkEnd w:id="429"/>
      <w:bookmarkEnd w:id="430"/>
      <w:r>
        <w:rPr>
          <w:rFonts w:cs="Times New Roman"/>
        </w:rPr>
        <w:t xml:space="preserve"> </w:t>
      </w:r>
    </w:p>
    <w:p w14:paraId="41576806" w14:textId="12CA9F6A" w:rsidR="005853E5" w:rsidRDefault="005853E5" w:rsidP="005853E5">
      <w:pPr>
        <w:keepNext/>
        <w:rPr>
          <w:rFonts w:cs="Times New Roman"/>
        </w:rPr>
      </w:pPr>
      <w:r>
        <w:rPr>
          <w:rFonts w:cs="Times New Roman"/>
          <w:noProof/>
        </w:rPr>
        <w:drawing>
          <wp:inline distT="0" distB="0" distL="0" distR="0" wp14:anchorId="4CA2B307" wp14:editId="69D7B1BD">
            <wp:extent cx="5760720" cy="2180590"/>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513E8C5D" w14:textId="08A7DFE5" w:rsidR="005853E5" w:rsidRDefault="005853E5" w:rsidP="005853E5">
      <w:pPr>
        <w:pStyle w:val="Beschriftung"/>
        <w:rPr>
          <w:rFonts w:cs="Times New Roman"/>
        </w:rPr>
      </w:pPr>
      <w:bookmarkStart w:id="431" w:name="_Toc68186730"/>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62</w:t>
      </w:r>
      <w:r>
        <w:fldChar w:fldCharType="end"/>
      </w:r>
      <w:r>
        <w:rPr>
          <w:rFonts w:cs="Times New Roman"/>
        </w:rPr>
        <w:t xml:space="preserve"> Bauteilliste der Stromsensor-Platine</w:t>
      </w:r>
      <w:bookmarkEnd w:id="431"/>
    </w:p>
    <w:p w14:paraId="679BB1FC" w14:textId="77777777" w:rsidR="005853E5" w:rsidRDefault="005853E5" w:rsidP="005853E5">
      <w:pPr>
        <w:pStyle w:val="berschrift3"/>
        <w:numPr>
          <w:ilvl w:val="0"/>
          <w:numId w:val="0"/>
        </w:numPr>
        <w:rPr>
          <w:rFonts w:cs="Times New Roman"/>
        </w:rPr>
      </w:pPr>
    </w:p>
    <w:p w14:paraId="5B080775" w14:textId="77777777" w:rsidR="005853E5" w:rsidRDefault="005853E5" w:rsidP="005853E5">
      <w:pPr>
        <w:pStyle w:val="berschrift3"/>
        <w:rPr>
          <w:rFonts w:cs="Times New Roman"/>
        </w:rPr>
      </w:pPr>
      <w:bookmarkStart w:id="432" w:name="_Toc64823230"/>
      <w:bookmarkStart w:id="433" w:name="_Toc68186598"/>
      <w:r>
        <w:rPr>
          <w:rFonts w:cs="Times New Roman"/>
        </w:rPr>
        <w:t>Stromsensor PCB</w:t>
      </w:r>
      <w:bookmarkEnd w:id="432"/>
      <w:bookmarkEnd w:id="433"/>
    </w:p>
    <w:p w14:paraId="5E12F775" w14:textId="05B0FE12" w:rsidR="005853E5" w:rsidRDefault="005853E5" w:rsidP="005853E5">
      <w:pPr>
        <w:keepNext/>
        <w:rPr>
          <w:rFonts w:cs="Times New Roman"/>
          <w:sz w:val="28"/>
          <w:szCs w:val="24"/>
        </w:rPr>
      </w:pPr>
      <w:r>
        <w:rPr>
          <w:rFonts w:cs="Times New Roman"/>
          <w:noProof/>
          <w:sz w:val="28"/>
          <w:szCs w:val="24"/>
        </w:rPr>
        <w:drawing>
          <wp:inline distT="0" distB="0" distL="0" distR="0" wp14:anchorId="18BAF733" wp14:editId="079BF920">
            <wp:extent cx="5753100" cy="3695700"/>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3695700"/>
                    </a:xfrm>
                    <a:prstGeom prst="rect">
                      <a:avLst/>
                    </a:prstGeom>
                    <a:noFill/>
                    <a:ln>
                      <a:noFill/>
                    </a:ln>
                  </pic:spPr>
                </pic:pic>
              </a:graphicData>
            </a:graphic>
          </wp:inline>
        </w:drawing>
      </w:r>
    </w:p>
    <w:p w14:paraId="18AC292F" w14:textId="3D0FBECA" w:rsidR="005853E5" w:rsidRDefault="005853E5" w:rsidP="005853E5">
      <w:pPr>
        <w:pStyle w:val="Beschriftung"/>
        <w:rPr>
          <w:rFonts w:cs="Times New Roman"/>
          <w:sz w:val="20"/>
          <w:szCs w:val="20"/>
        </w:rPr>
      </w:pPr>
      <w:bookmarkStart w:id="434" w:name="_Toc68186731"/>
      <w:r>
        <w:rPr>
          <w:rFonts w:cs="Times New Roman"/>
          <w:sz w:val="20"/>
          <w:szCs w:val="20"/>
        </w:rPr>
        <w:t xml:space="preserve">Abbildung </w:t>
      </w:r>
      <w:r>
        <w:fldChar w:fldCharType="begin"/>
      </w:r>
      <w:r>
        <w:rPr>
          <w:rFonts w:cs="Times New Roman"/>
          <w:sz w:val="20"/>
          <w:szCs w:val="20"/>
        </w:rPr>
        <w:instrText xml:space="preserve"> SEQ Abbildung \* ARABIC </w:instrText>
      </w:r>
      <w:r>
        <w:fldChar w:fldCharType="separate"/>
      </w:r>
      <w:r w:rsidR="00187300">
        <w:rPr>
          <w:rFonts w:cs="Times New Roman"/>
          <w:noProof/>
          <w:sz w:val="20"/>
          <w:szCs w:val="20"/>
        </w:rPr>
        <w:t>63</w:t>
      </w:r>
      <w:r>
        <w:fldChar w:fldCharType="end"/>
      </w:r>
      <w:r>
        <w:rPr>
          <w:rFonts w:cs="Times New Roman"/>
          <w:sz w:val="20"/>
          <w:szCs w:val="20"/>
        </w:rPr>
        <w:t xml:space="preserve"> PCB der Stromsensor-Platine</w:t>
      </w:r>
      <w:bookmarkEnd w:id="434"/>
    </w:p>
    <w:p w14:paraId="1FB4B636" w14:textId="77777777" w:rsidR="005853E5" w:rsidRDefault="005853E5" w:rsidP="005853E5">
      <w:pPr>
        <w:pStyle w:val="berschrift4"/>
        <w:rPr>
          <w:rFonts w:cs="Times New Roman"/>
        </w:rPr>
      </w:pPr>
      <w:bookmarkStart w:id="435" w:name="_Toc61261534"/>
      <w:bookmarkStart w:id="436" w:name="_Toc63408938"/>
      <w:bookmarkStart w:id="437" w:name="_Toc64823231"/>
      <w:bookmarkStart w:id="438" w:name="_Toc68186599"/>
      <w:r>
        <w:rPr>
          <w:rFonts w:cs="Times New Roman"/>
        </w:rPr>
        <w:lastRenderedPageBreak/>
        <w:t>3D-Ansicht Stromsensor</w:t>
      </w:r>
      <w:bookmarkEnd w:id="435"/>
      <w:bookmarkEnd w:id="436"/>
      <w:bookmarkEnd w:id="437"/>
      <w:bookmarkEnd w:id="438"/>
    </w:p>
    <w:p w14:paraId="72BEE9B1" w14:textId="2488DA1A" w:rsidR="005853E5" w:rsidRDefault="005853E5" w:rsidP="005853E5">
      <w:pPr>
        <w:keepNext/>
        <w:rPr>
          <w:rFonts w:cs="Times New Roman"/>
        </w:rPr>
      </w:pPr>
      <w:r>
        <w:rPr>
          <w:rFonts w:cs="Times New Roman"/>
          <w:noProof/>
        </w:rPr>
        <w:drawing>
          <wp:inline distT="0" distB="0" distL="0" distR="0" wp14:anchorId="57AA2955" wp14:editId="3E462867">
            <wp:extent cx="5419725" cy="3867150"/>
            <wp:effectExtent l="0" t="0" r="9525"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9725" cy="3867150"/>
                    </a:xfrm>
                    <a:prstGeom prst="rect">
                      <a:avLst/>
                    </a:prstGeom>
                    <a:noFill/>
                    <a:ln>
                      <a:noFill/>
                    </a:ln>
                  </pic:spPr>
                </pic:pic>
              </a:graphicData>
            </a:graphic>
          </wp:inline>
        </w:drawing>
      </w:r>
    </w:p>
    <w:p w14:paraId="21180E5C" w14:textId="4C196CA9" w:rsidR="005853E5" w:rsidRDefault="005853E5" w:rsidP="005853E5">
      <w:pPr>
        <w:pStyle w:val="Beschriftung"/>
        <w:rPr>
          <w:rFonts w:cs="Times New Roman"/>
        </w:rPr>
      </w:pPr>
      <w:bookmarkStart w:id="439" w:name="_Toc68186732"/>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64</w:t>
      </w:r>
      <w:r>
        <w:fldChar w:fldCharType="end"/>
      </w:r>
      <w:r>
        <w:rPr>
          <w:rFonts w:cs="Times New Roman"/>
        </w:rPr>
        <w:t xml:space="preserve"> 3D-Anischt der Stromsensor-Platine (Vorderseite)</w:t>
      </w:r>
      <w:bookmarkEnd w:id="439"/>
      <w:r>
        <w:rPr>
          <w:rFonts w:cs="Times New Roman"/>
        </w:rPr>
        <w:br/>
      </w:r>
    </w:p>
    <w:p w14:paraId="32EB97FE" w14:textId="3D9AFB14" w:rsidR="005853E5" w:rsidRDefault="005853E5" w:rsidP="005853E5">
      <w:pPr>
        <w:keepNext/>
        <w:rPr>
          <w:rFonts w:cs="Times New Roman"/>
        </w:rPr>
      </w:pPr>
      <w:r>
        <w:rPr>
          <w:rFonts w:cs="Times New Roman"/>
          <w:noProof/>
        </w:rPr>
        <w:drawing>
          <wp:inline distT="0" distB="0" distL="0" distR="0" wp14:anchorId="3600787F" wp14:editId="0B75B485">
            <wp:extent cx="5410200" cy="3829050"/>
            <wp:effectExtent l="0" t="0" r="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3829050"/>
                    </a:xfrm>
                    <a:prstGeom prst="rect">
                      <a:avLst/>
                    </a:prstGeom>
                    <a:noFill/>
                    <a:ln>
                      <a:noFill/>
                    </a:ln>
                  </pic:spPr>
                </pic:pic>
              </a:graphicData>
            </a:graphic>
          </wp:inline>
        </w:drawing>
      </w:r>
    </w:p>
    <w:p w14:paraId="1332CA6F" w14:textId="12D7B79E" w:rsidR="005853E5" w:rsidRDefault="005853E5" w:rsidP="005853E5">
      <w:pPr>
        <w:pStyle w:val="Beschriftung"/>
        <w:rPr>
          <w:rFonts w:cs="Times New Roman"/>
        </w:rPr>
      </w:pPr>
      <w:bookmarkStart w:id="440" w:name="_Toc68186733"/>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65</w:t>
      </w:r>
      <w:r>
        <w:fldChar w:fldCharType="end"/>
      </w:r>
      <w:r>
        <w:rPr>
          <w:rFonts w:cs="Times New Roman"/>
        </w:rPr>
        <w:t xml:space="preserve"> 3D-Anischt der Stromsensor-Platine (Rückseite)</w:t>
      </w:r>
      <w:bookmarkEnd w:id="440"/>
    </w:p>
    <w:p w14:paraId="1E8CD207" w14:textId="77777777" w:rsidR="005853E5" w:rsidRDefault="005853E5" w:rsidP="005853E5">
      <w:pPr>
        <w:pStyle w:val="berschrift4"/>
        <w:rPr>
          <w:noProof/>
        </w:rPr>
      </w:pPr>
      <w:bookmarkStart w:id="441" w:name="_Toc68186600"/>
      <w:r>
        <w:rPr>
          <w:noProof/>
        </w:rPr>
        <w:lastRenderedPageBreak/>
        <w:t>Stromsensor</w:t>
      </w:r>
      <w:bookmarkEnd w:id="441"/>
    </w:p>
    <w:p w14:paraId="1B6217E2" w14:textId="6223E3A9" w:rsidR="005853E5" w:rsidRDefault="005853E5" w:rsidP="005853E5">
      <w:pPr>
        <w:keepNext/>
      </w:pPr>
      <w:r>
        <w:rPr>
          <w:noProof/>
        </w:rPr>
        <w:drawing>
          <wp:inline distT="0" distB="0" distL="0" distR="0" wp14:anchorId="4B1B7914" wp14:editId="579DF745">
            <wp:extent cx="3867150" cy="33051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3"/>
                    <pic:cNvPicPr>
                      <a:picLocks noChangeAspect="1" noChangeArrowheads="1"/>
                    </pic:cNvPicPr>
                  </pic:nvPicPr>
                  <pic:blipFill>
                    <a:blip r:embed="rId76">
                      <a:extLst>
                        <a:ext uri="{28A0092B-C50C-407E-A947-70E740481C1C}">
                          <a14:useLocalDpi xmlns:a14="http://schemas.microsoft.com/office/drawing/2010/main" val="0"/>
                        </a:ext>
                      </a:extLst>
                    </a:blip>
                    <a:srcRect l="33058" t="19087" r="21133" b="28854"/>
                    <a:stretch>
                      <a:fillRect/>
                    </a:stretch>
                  </pic:blipFill>
                  <pic:spPr bwMode="auto">
                    <a:xfrm>
                      <a:off x="0" y="0"/>
                      <a:ext cx="3867150" cy="3305175"/>
                    </a:xfrm>
                    <a:prstGeom prst="rect">
                      <a:avLst/>
                    </a:prstGeom>
                    <a:noFill/>
                    <a:ln>
                      <a:noFill/>
                    </a:ln>
                  </pic:spPr>
                </pic:pic>
              </a:graphicData>
            </a:graphic>
          </wp:inline>
        </w:drawing>
      </w:r>
    </w:p>
    <w:p w14:paraId="1D3AFB91" w14:textId="7E0E26F8" w:rsidR="005853E5" w:rsidRDefault="005853E5" w:rsidP="005853E5">
      <w:pPr>
        <w:pStyle w:val="Beschriftung"/>
      </w:pPr>
      <w:bookmarkStart w:id="442" w:name="_Toc68186734"/>
      <w:r>
        <w:t xml:space="preserve">Abbildung </w:t>
      </w:r>
      <w:fldSimple w:instr=" SEQ Abbildung \* ARABIC ">
        <w:r w:rsidR="00187300">
          <w:rPr>
            <w:noProof/>
          </w:rPr>
          <w:t>66</w:t>
        </w:r>
      </w:fldSimple>
      <w:r>
        <w:t xml:space="preserve"> Stromsensorplatine</w:t>
      </w:r>
      <w:bookmarkEnd w:id="442"/>
    </w:p>
    <w:p w14:paraId="7AD1A192" w14:textId="77777777" w:rsidR="005853E5" w:rsidRDefault="005853E5" w:rsidP="005853E5">
      <w:pPr>
        <w:pStyle w:val="berschrift2"/>
        <w:rPr>
          <w:rFonts w:cs="Times New Roman"/>
        </w:rPr>
      </w:pPr>
      <w:bookmarkStart w:id="443" w:name="_Toc60765254"/>
      <w:bookmarkStart w:id="444" w:name="_Toc61261535"/>
      <w:bookmarkStart w:id="445" w:name="_Toc63408939"/>
      <w:bookmarkStart w:id="446" w:name="_Toc64823232"/>
      <w:bookmarkStart w:id="447" w:name="_Toc68186601"/>
      <w:r>
        <w:rPr>
          <w:rFonts w:cs="Times New Roman"/>
        </w:rPr>
        <w:lastRenderedPageBreak/>
        <w:t>Spannungsregler</w:t>
      </w:r>
      <w:bookmarkEnd w:id="443"/>
      <w:bookmarkEnd w:id="444"/>
      <w:bookmarkEnd w:id="445"/>
      <w:bookmarkEnd w:id="446"/>
      <w:bookmarkEnd w:id="447"/>
    </w:p>
    <w:p w14:paraId="57304B35" w14:textId="77777777" w:rsidR="005853E5" w:rsidRDefault="005853E5" w:rsidP="005853E5">
      <w:pPr>
        <w:pStyle w:val="berschrift3"/>
        <w:rPr>
          <w:rFonts w:cs="Times New Roman"/>
        </w:rPr>
      </w:pPr>
      <w:bookmarkStart w:id="448" w:name="_Toc60765255"/>
      <w:bookmarkStart w:id="449" w:name="_Toc61261536"/>
      <w:bookmarkStart w:id="450" w:name="_Toc63408940"/>
      <w:bookmarkStart w:id="451" w:name="_Toc64823233"/>
      <w:bookmarkStart w:id="452" w:name="_Toc68186602"/>
      <w:r>
        <w:rPr>
          <w:rFonts w:cs="Times New Roman"/>
        </w:rPr>
        <w:t>S</w:t>
      </w:r>
      <w:bookmarkEnd w:id="448"/>
      <w:bookmarkEnd w:id="449"/>
      <w:bookmarkEnd w:id="450"/>
      <w:r>
        <w:rPr>
          <w:rFonts w:cs="Times New Roman"/>
        </w:rPr>
        <w:t>pannungsregler Schaltung</w:t>
      </w:r>
      <w:bookmarkEnd w:id="451"/>
      <w:bookmarkEnd w:id="452"/>
    </w:p>
    <w:p w14:paraId="72C2231E" w14:textId="38CB7257" w:rsidR="005853E5" w:rsidRDefault="005853E5" w:rsidP="005853E5">
      <w:pPr>
        <w:keepNext/>
        <w:rPr>
          <w:rFonts w:cs="Times New Roman"/>
        </w:rPr>
      </w:pPr>
      <w:r>
        <w:rPr>
          <w:rFonts w:cs="Times New Roman"/>
          <w:noProof/>
        </w:rPr>
        <w:drawing>
          <wp:inline distT="0" distB="0" distL="0" distR="0" wp14:anchorId="7800BF0A" wp14:editId="5F862878">
            <wp:extent cx="5760720" cy="2390140"/>
            <wp:effectExtent l="8890" t="0" r="1270" b="127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5400000">
                      <a:off x="0" y="0"/>
                      <a:ext cx="5760720" cy="2390140"/>
                    </a:xfrm>
                    <a:prstGeom prst="rect">
                      <a:avLst/>
                    </a:prstGeom>
                    <a:noFill/>
                    <a:ln>
                      <a:noFill/>
                    </a:ln>
                  </pic:spPr>
                </pic:pic>
              </a:graphicData>
            </a:graphic>
          </wp:inline>
        </w:drawing>
      </w:r>
    </w:p>
    <w:p w14:paraId="1CCA2133" w14:textId="77777777" w:rsidR="005853E5" w:rsidRDefault="005853E5" w:rsidP="005853E5">
      <w:pPr>
        <w:keepNext/>
        <w:rPr>
          <w:rFonts w:cs="Times New Roman"/>
        </w:rPr>
      </w:pPr>
    </w:p>
    <w:p w14:paraId="11685934" w14:textId="008505E2" w:rsidR="005853E5" w:rsidRDefault="005853E5" w:rsidP="005853E5">
      <w:pPr>
        <w:pStyle w:val="Beschriftung"/>
        <w:rPr>
          <w:rFonts w:cs="Times New Roman"/>
        </w:rPr>
      </w:pPr>
      <w:bookmarkStart w:id="453" w:name="_Toc68186735"/>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67</w:t>
      </w:r>
      <w:r>
        <w:fldChar w:fldCharType="end"/>
      </w:r>
      <w:r>
        <w:rPr>
          <w:rFonts w:cs="Times New Roman"/>
        </w:rPr>
        <w:t xml:space="preserve"> </w:t>
      </w:r>
      <w:proofErr w:type="spellStart"/>
      <w:r>
        <w:rPr>
          <w:rFonts w:cs="Times New Roman"/>
        </w:rPr>
        <w:t>Reglerschaltung</w:t>
      </w:r>
      <w:proofErr w:type="spellEnd"/>
      <w:r>
        <w:rPr>
          <w:rFonts w:cs="Times New Roman"/>
        </w:rPr>
        <w:t xml:space="preserve"> in </w:t>
      </w:r>
      <w:proofErr w:type="spellStart"/>
      <w:r>
        <w:rPr>
          <w:rFonts w:cs="Times New Roman"/>
        </w:rPr>
        <w:t>KiCad</w:t>
      </w:r>
      <w:bookmarkEnd w:id="453"/>
      <w:proofErr w:type="spellEnd"/>
    </w:p>
    <w:p w14:paraId="6B32D1CA" w14:textId="77777777" w:rsidR="005853E5" w:rsidRDefault="005853E5" w:rsidP="005853E5">
      <w:pPr>
        <w:pStyle w:val="berschrift3"/>
        <w:rPr>
          <w:rFonts w:cs="Times New Roman"/>
        </w:rPr>
      </w:pPr>
      <w:bookmarkStart w:id="454" w:name="_Toc60473621"/>
      <w:bookmarkStart w:id="455" w:name="_Toc60765256"/>
      <w:bookmarkStart w:id="456" w:name="_Toc61261537"/>
      <w:bookmarkStart w:id="457" w:name="_Toc63408941"/>
      <w:bookmarkStart w:id="458" w:name="_Toc64823234"/>
      <w:bookmarkStart w:id="459" w:name="_Toc68186603"/>
      <w:r>
        <w:rPr>
          <w:rFonts w:cs="Times New Roman"/>
        </w:rPr>
        <w:t>Schaltungserklärung</w:t>
      </w:r>
      <w:bookmarkEnd w:id="454"/>
      <w:bookmarkEnd w:id="455"/>
      <w:bookmarkEnd w:id="456"/>
      <w:bookmarkEnd w:id="457"/>
      <w:bookmarkEnd w:id="458"/>
      <w:bookmarkEnd w:id="459"/>
    </w:p>
    <w:p w14:paraId="17A7318A" w14:textId="77777777" w:rsidR="005853E5" w:rsidRDefault="005853E5" w:rsidP="005853E5">
      <w:r>
        <w:t>Die Spannungsregler-Platine ist dafür da, um die Versorgung der restlichen Bauteile zu regeln. Konkret heißt das, dass die Regler-Platine die 4S Versorgungspannung des Akkus auf 12V regelt für den Getriebemotor und einmal auf 7,4V für die Servomotoren.</w:t>
      </w:r>
    </w:p>
    <w:p w14:paraId="0424380E" w14:textId="77777777" w:rsidR="005853E5" w:rsidRDefault="005853E5" w:rsidP="005853E5"/>
    <w:p w14:paraId="7C87180C" w14:textId="77777777" w:rsidR="005853E5" w:rsidRDefault="005853E5" w:rsidP="005853E5"/>
    <w:p w14:paraId="65B26F94" w14:textId="77777777" w:rsidR="005853E5" w:rsidRDefault="005853E5" w:rsidP="005853E5">
      <w:pPr>
        <w:pStyle w:val="berschrift4"/>
        <w:rPr>
          <w:rFonts w:cs="Times New Roman"/>
        </w:rPr>
      </w:pPr>
      <w:bookmarkStart w:id="460" w:name="_Toc61261539"/>
      <w:bookmarkStart w:id="461" w:name="_Toc63408942"/>
      <w:bookmarkStart w:id="462" w:name="_Toc64823235"/>
      <w:bookmarkStart w:id="463" w:name="_Toc68186604"/>
      <w:r>
        <w:rPr>
          <w:rFonts w:cs="Times New Roman"/>
        </w:rPr>
        <w:lastRenderedPageBreak/>
        <w:t>Eingangskondensatoren &amp; Ausgangskondensatoren</w:t>
      </w:r>
      <w:bookmarkEnd w:id="460"/>
      <w:bookmarkEnd w:id="461"/>
      <w:bookmarkEnd w:id="462"/>
      <w:bookmarkEnd w:id="463"/>
    </w:p>
    <w:p w14:paraId="096F7E46" w14:textId="77777777" w:rsidR="005853E5" w:rsidRDefault="005853E5" w:rsidP="005853E5">
      <w:pPr>
        <w:rPr>
          <w:rFonts w:cs="Times New Roman"/>
        </w:rPr>
      </w:pPr>
      <w:r>
        <w:rPr>
          <w:rFonts w:cs="Times New Roman"/>
        </w:rPr>
        <w:t>Die Eingangskondensatoren und die Ausgangskondensatoren haben die Aufgabe die verschiedenen Spannungen, die sich durch die schnellen Stromänderungen ergeben zu stabilisieren und zu glätten. Die Eingangskondensatoren mussten am PCB relative nah aneinander platziert werden, da es durch den hohen und schnell wechselnden Strom zu oszillierenden Eigenschaften kommen kann.</w:t>
      </w:r>
    </w:p>
    <w:p w14:paraId="154C006D" w14:textId="5BBDE466" w:rsidR="005853E5" w:rsidRDefault="005853E5" w:rsidP="005853E5">
      <w:pPr>
        <w:keepNext/>
        <w:rPr>
          <w:rFonts w:cs="Times New Roman"/>
        </w:rPr>
      </w:pPr>
      <w:r>
        <w:rPr>
          <w:rFonts w:cs="Times New Roman"/>
          <w:noProof/>
        </w:rPr>
        <w:drawing>
          <wp:inline distT="0" distB="0" distL="0" distR="0" wp14:anchorId="4FADED79" wp14:editId="219B3E9D">
            <wp:extent cx="5543550" cy="260032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2600325"/>
                    </a:xfrm>
                    <a:prstGeom prst="rect">
                      <a:avLst/>
                    </a:prstGeom>
                    <a:noFill/>
                    <a:ln>
                      <a:noFill/>
                    </a:ln>
                  </pic:spPr>
                </pic:pic>
              </a:graphicData>
            </a:graphic>
          </wp:inline>
        </w:drawing>
      </w:r>
    </w:p>
    <w:p w14:paraId="1FB90388" w14:textId="4AA82D31" w:rsidR="005853E5" w:rsidRDefault="005853E5" w:rsidP="005853E5">
      <w:pPr>
        <w:pStyle w:val="Beschriftung"/>
        <w:rPr>
          <w:rFonts w:cs="Times New Roman"/>
        </w:rPr>
      </w:pPr>
      <w:bookmarkStart w:id="464" w:name="_Toc68186736"/>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68</w:t>
      </w:r>
      <w:r>
        <w:fldChar w:fldCharType="end"/>
      </w:r>
      <w:r>
        <w:rPr>
          <w:rFonts w:cs="Times New Roman"/>
        </w:rPr>
        <w:t xml:space="preserve"> Eingangskondensatoren</w:t>
      </w:r>
      <w:bookmarkEnd w:id="464"/>
    </w:p>
    <w:p w14:paraId="6A3AF723" w14:textId="7327D7D2" w:rsidR="007E5B0E" w:rsidRDefault="007E5B0E" w:rsidP="007E5B0E"/>
    <w:p w14:paraId="77C867E1" w14:textId="77777777" w:rsidR="007E5B0E" w:rsidRDefault="007E5B0E" w:rsidP="007E5B0E">
      <w:pPr>
        <w:pStyle w:val="berschrift4"/>
        <w:rPr>
          <w:rFonts w:cs="Times New Roman"/>
        </w:rPr>
      </w:pPr>
      <w:bookmarkStart w:id="465" w:name="_Toc61261541"/>
      <w:bookmarkStart w:id="466" w:name="_Toc63408944"/>
      <w:bookmarkStart w:id="467" w:name="_Toc64823237"/>
      <w:bookmarkStart w:id="468" w:name="_Toc68186605"/>
      <w:proofErr w:type="spellStart"/>
      <w:r>
        <w:rPr>
          <w:rFonts w:cs="Times New Roman"/>
        </w:rPr>
        <w:t>Adjustable</w:t>
      </w:r>
      <w:proofErr w:type="spellEnd"/>
      <w:r>
        <w:rPr>
          <w:rFonts w:cs="Times New Roman"/>
        </w:rPr>
        <w:t xml:space="preserve"> </w:t>
      </w:r>
      <w:proofErr w:type="spellStart"/>
      <w:r>
        <w:rPr>
          <w:rFonts w:cs="Times New Roman"/>
        </w:rPr>
        <w:t>Current</w:t>
      </w:r>
      <w:proofErr w:type="spellEnd"/>
      <w:r>
        <w:rPr>
          <w:rFonts w:cs="Times New Roman"/>
        </w:rPr>
        <w:t xml:space="preserve"> Limit</w:t>
      </w:r>
      <w:bookmarkEnd w:id="465"/>
      <w:bookmarkEnd w:id="466"/>
      <w:bookmarkEnd w:id="467"/>
      <w:bookmarkEnd w:id="468"/>
    </w:p>
    <w:p w14:paraId="5E461142" w14:textId="265FCEE1" w:rsidR="007E5B0E" w:rsidRDefault="007E5B0E" w:rsidP="007E5B0E">
      <w:pPr>
        <w:rPr>
          <w:rFonts w:cs="Times New Roman"/>
        </w:rPr>
      </w:pPr>
      <w:r>
        <w:rPr>
          <w:rFonts w:cs="Times New Roman"/>
        </w:rPr>
        <w:t>Die einstellbare Strombegrenzung ist ein Feature des LM2679. Dieses ermöglicht es mit Hilfe eines Widerstandes die Strombegrenzung nach Belieben einzustellen. Sollte die Strombegrenzung erreicht werden wird der LM2679 sofort abgeschaltet und die Schaltfrequenz wird minimiert. Dies vergrößert die OFF Time vom Schalter und verhindert damit einen hohen Strom bei einem Steady-State. Sollte der Strom wieder unter die Begrenzung sinken schaltet er sich wieder ein.[</w:t>
      </w:r>
      <w:r w:rsidR="00755414">
        <w:rPr>
          <w:rFonts w:cs="Times New Roman"/>
        </w:rPr>
        <w:t>22</w:t>
      </w:r>
      <w:r>
        <w:rPr>
          <w:rFonts w:cs="Times New Roman"/>
        </w:rPr>
        <w:t>]</w:t>
      </w:r>
    </w:p>
    <w:p w14:paraId="13EF5C00" w14:textId="77777777" w:rsidR="007E5B0E" w:rsidRDefault="007E5B0E" w:rsidP="007E5B0E">
      <w:pPr>
        <w:keepNext/>
      </w:pPr>
      <w:r>
        <w:rPr>
          <w:rFonts w:cs="Times New Roman"/>
          <w:noProof/>
        </w:rPr>
        <w:drawing>
          <wp:inline distT="0" distB="0" distL="0" distR="0" wp14:anchorId="7567AC58" wp14:editId="254B9193">
            <wp:extent cx="3714750" cy="22002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14750" cy="2200275"/>
                    </a:xfrm>
                    <a:prstGeom prst="rect">
                      <a:avLst/>
                    </a:prstGeom>
                    <a:noFill/>
                    <a:ln>
                      <a:noFill/>
                    </a:ln>
                  </pic:spPr>
                </pic:pic>
              </a:graphicData>
            </a:graphic>
          </wp:inline>
        </w:drawing>
      </w:r>
    </w:p>
    <w:p w14:paraId="4110E7D2" w14:textId="7BC2D823" w:rsidR="007E5B0E" w:rsidRDefault="007E5B0E" w:rsidP="007E5B0E">
      <w:pPr>
        <w:pStyle w:val="Beschriftung"/>
        <w:rPr>
          <w:rFonts w:cs="Times New Roman"/>
        </w:rPr>
      </w:pPr>
      <w:bookmarkStart w:id="469" w:name="_Toc68186737"/>
      <w:r>
        <w:t xml:space="preserve">Abbildung </w:t>
      </w:r>
      <w:fldSimple w:instr=" SEQ Abbildung \* ARABIC ">
        <w:r w:rsidR="00187300">
          <w:rPr>
            <w:noProof/>
          </w:rPr>
          <w:t>69</w:t>
        </w:r>
      </w:fldSimple>
      <w:r>
        <w:t xml:space="preserve"> </w:t>
      </w:r>
      <w:r w:rsidRPr="009A1DB6">
        <w:t>Strombegrenzungswiderstand</w:t>
      </w:r>
      <w:bookmarkEnd w:id="469"/>
    </w:p>
    <w:p w14:paraId="28FC79BA" w14:textId="77777777" w:rsidR="007E5B0E" w:rsidRPr="007E5B0E" w:rsidRDefault="007E5B0E" w:rsidP="007E5B0E"/>
    <w:p w14:paraId="17C93926" w14:textId="77777777" w:rsidR="005853E5" w:rsidRDefault="005853E5" w:rsidP="005853E5">
      <w:pPr>
        <w:pStyle w:val="berschrift4"/>
        <w:rPr>
          <w:rFonts w:cs="Times New Roman"/>
        </w:rPr>
      </w:pPr>
      <w:bookmarkStart w:id="470" w:name="_Toc61261540"/>
      <w:bookmarkStart w:id="471" w:name="_Toc63408943"/>
      <w:bookmarkStart w:id="472" w:name="_Toc64823236"/>
      <w:bookmarkStart w:id="473" w:name="_Toc68186606"/>
      <w:r>
        <w:rPr>
          <w:rFonts w:cs="Times New Roman"/>
        </w:rPr>
        <w:lastRenderedPageBreak/>
        <w:t>Catch Diode</w:t>
      </w:r>
      <w:bookmarkEnd w:id="470"/>
      <w:bookmarkEnd w:id="471"/>
      <w:bookmarkEnd w:id="472"/>
      <w:bookmarkEnd w:id="473"/>
    </w:p>
    <w:p w14:paraId="1DA217E3" w14:textId="2EB6413D" w:rsidR="005853E5" w:rsidRDefault="005853E5" w:rsidP="005853E5">
      <w:pPr>
        <w:keepNext/>
      </w:pPr>
      <w:r>
        <w:t xml:space="preserve">Während der Off-Time des </w:t>
      </w:r>
      <w:proofErr w:type="spellStart"/>
      <w:r>
        <w:t>Schaltzykluses</w:t>
      </w:r>
      <w:proofErr w:type="spellEnd"/>
      <w:r>
        <w:t xml:space="preserve"> des LM2679, während welcher dieser nicht mehr durch die Spannungsquelle versorgt wird, fließt der Strom aufgrund der Induktivität intern weiter. Damit dieser Stromkreis geschlossen werden kann wird die Diode eingesetzt. Die Diode klemmt den Schaltausgang auf ein Potential welches kleiner als GND ist. Diese negative Spannung muss jedoch auch, laut Datenblatt, Seite 12, größer als -1V sein. Im Datenblatt wird weiters die Verwendung einer Schottky-Diode empfohlen, da so der</w:t>
      </w:r>
      <w:r w:rsidR="007E5B0E">
        <w:t xml:space="preserve"> </w:t>
      </w:r>
      <w:r>
        <w:t>Spannungsabfall minimiert werden kann und die Effizienz der Schaltung signifikant erhöht werden kann. [</w:t>
      </w:r>
      <w:r w:rsidR="00755414">
        <w:t>22</w:t>
      </w:r>
      <w:r>
        <w:t>]</w:t>
      </w:r>
    </w:p>
    <w:p w14:paraId="6F05B960" w14:textId="77777777" w:rsidR="007E5B0E" w:rsidRDefault="007E5B0E" w:rsidP="005853E5">
      <w:pPr>
        <w:keepNext/>
        <w:rPr>
          <w:rFonts w:cs="Times New Roman"/>
        </w:rPr>
      </w:pPr>
    </w:p>
    <w:p w14:paraId="6E7B11F7" w14:textId="5899D102" w:rsidR="005853E5" w:rsidRDefault="005853E5" w:rsidP="005853E5">
      <w:pPr>
        <w:pStyle w:val="Beschriftung"/>
        <w:rPr>
          <w:rFonts w:cs="Times New Roman"/>
        </w:rPr>
      </w:pPr>
      <w:r>
        <w:rPr>
          <w:rFonts w:cs="Times New Roman"/>
          <w:noProof/>
        </w:rPr>
        <w:drawing>
          <wp:inline distT="0" distB="0" distL="0" distR="0" wp14:anchorId="5E7C2B20" wp14:editId="337B8757">
            <wp:extent cx="2352675" cy="2742290"/>
            <wp:effectExtent l="0" t="0" r="0" b="127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7687" cy="2748132"/>
                    </a:xfrm>
                    <a:prstGeom prst="rect">
                      <a:avLst/>
                    </a:prstGeom>
                    <a:noFill/>
                    <a:ln>
                      <a:noFill/>
                    </a:ln>
                  </pic:spPr>
                </pic:pic>
              </a:graphicData>
            </a:graphic>
          </wp:inline>
        </w:drawing>
      </w:r>
    </w:p>
    <w:p w14:paraId="5DB78321" w14:textId="32D07DB4" w:rsidR="007E5B0E" w:rsidRPr="007E5B0E" w:rsidRDefault="005853E5" w:rsidP="007E5B0E">
      <w:pPr>
        <w:pStyle w:val="Beschriftung"/>
        <w:rPr>
          <w:rFonts w:cs="Times New Roman"/>
        </w:rPr>
      </w:pPr>
      <w:bookmarkStart w:id="474" w:name="_Toc68186738"/>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70</w:t>
      </w:r>
      <w:r>
        <w:fldChar w:fldCharType="end"/>
      </w:r>
      <w:r>
        <w:rPr>
          <w:rFonts w:cs="Times New Roman"/>
        </w:rPr>
        <w:t xml:space="preserve"> Catch Diode</w:t>
      </w:r>
      <w:bookmarkEnd w:id="474"/>
    </w:p>
    <w:p w14:paraId="637FC354" w14:textId="77777777" w:rsidR="005853E5" w:rsidRDefault="005853E5" w:rsidP="005853E5">
      <w:pPr>
        <w:pStyle w:val="berschrift4"/>
        <w:rPr>
          <w:rFonts w:cs="Times New Roman"/>
        </w:rPr>
      </w:pPr>
      <w:bookmarkStart w:id="475" w:name="_Toc61261542"/>
      <w:bookmarkStart w:id="476" w:name="_Toc63408945"/>
      <w:bookmarkStart w:id="477" w:name="_Toc64823238"/>
      <w:bookmarkStart w:id="478" w:name="_Toc68186607"/>
      <w:r>
        <w:rPr>
          <w:rFonts w:cs="Times New Roman"/>
        </w:rPr>
        <w:t>Soft-Start Kondensator</w:t>
      </w:r>
      <w:bookmarkEnd w:id="475"/>
      <w:bookmarkEnd w:id="476"/>
      <w:bookmarkEnd w:id="477"/>
      <w:bookmarkEnd w:id="478"/>
    </w:p>
    <w:p w14:paraId="3775610E" w14:textId="43DC0CAF" w:rsidR="005853E5" w:rsidRDefault="005853E5" w:rsidP="005853E5">
      <w:pPr>
        <w:rPr>
          <w:rFonts w:cs="Times New Roman"/>
        </w:rPr>
      </w:pPr>
      <w:r>
        <w:rPr>
          <w:rFonts w:cs="Times New Roman"/>
        </w:rPr>
        <w:t>Der Soft-Start Kondensator bestimmt wie schnell der LM2679 startet oder nicht. Der Kondensator wird dabei mit einem konstanten linearen Strom von einer internen Stromquelle des LM2679 aufgeladen.[</w:t>
      </w:r>
      <w:r w:rsidR="00755414">
        <w:rPr>
          <w:rFonts w:cs="Times New Roman"/>
        </w:rPr>
        <w:t>22</w:t>
      </w:r>
      <w:r>
        <w:rPr>
          <w:rFonts w:cs="Times New Roman"/>
        </w:rPr>
        <w:t>]</w:t>
      </w:r>
    </w:p>
    <w:p w14:paraId="2D193360" w14:textId="5A33EDD8" w:rsidR="005853E5" w:rsidRDefault="005853E5" w:rsidP="005853E5">
      <w:pPr>
        <w:keepNext/>
        <w:rPr>
          <w:rFonts w:cs="Times New Roman"/>
        </w:rPr>
      </w:pPr>
      <w:r>
        <w:rPr>
          <w:rFonts w:cs="Times New Roman"/>
          <w:noProof/>
        </w:rPr>
        <w:drawing>
          <wp:inline distT="0" distB="0" distL="0" distR="0" wp14:anchorId="7EC6C076" wp14:editId="402009AA">
            <wp:extent cx="1647825" cy="2138340"/>
            <wp:effectExtent l="0" t="0" r="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54535" cy="2147047"/>
                    </a:xfrm>
                    <a:prstGeom prst="rect">
                      <a:avLst/>
                    </a:prstGeom>
                    <a:noFill/>
                    <a:ln>
                      <a:noFill/>
                    </a:ln>
                  </pic:spPr>
                </pic:pic>
              </a:graphicData>
            </a:graphic>
          </wp:inline>
        </w:drawing>
      </w:r>
    </w:p>
    <w:p w14:paraId="3AD4A2D2" w14:textId="001BEBBE" w:rsidR="005853E5" w:rsidRDefault="005853E5" w:rsidP="005853E5">
      <w:pPr>
        <w:pStyle w:val="Beschriftung"/>
        <w:rPr>
          <w:rFonts w:cs="Times New Roman"/>
        </w:rPr>
      </w:pPr>
      <w:bookmarkStart w:id="479" w:name="_Toc68186739"/>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71</w:t>
      </w:r>
      <w:r>
        <w:fldChar w:fldCharType="end"/>
      </w:r>
      <w:r>
        <w:rPr>
          <w:rFonts w:cs="Times New Roman"/>
        </w:rPr>
        <w:t xml:space="preserve"> Soft-Start Kondensator</w:t>
      </w:r>
      <w:bookmarkEnd w:id="479"/>
    </w:p>
    <w:p w14:paraId="0A772DEE" w14:textId="77777777" w:rsidR="005853E5" w:rsidRDefault="005853E5" w:rsidP="005853E5">
      <w:pPr>
        <w:pStyle w:val="berschrift4"/>
        <w:rPr>
          <w:rFonts w:cs="Times New Roman"/>
        </w:rPr>
      </w:pPr>
      <w:bookmarkStart w:id="480" w:name="_Toc61261543"/>
      <w:bookmarkStart w:id="481" w:name="_Toc63408946"/>
      <w:bookmarkStart w:id="482" w:name="_Toc64823239"/>
      <w:bookmarkStart w:id="483" w:name="_Toc68186608"/>
      <w:r>
        <w:rPr>
          <w:rFonts w:cs="Times New Roman"/>
        </w:rPr>
        <w:lastRenderedPageBreak/>
        <w:t>Spannungsteiler</w:t>
      </w:r>
      <w:bookmarkEnd w:id="480"/>
      <w:bookmarkEnd w:id="481"/>
      <w:bookmarkEnd w:id="482"/>
      <w:bookmarkEnd w:id="483"/>
    </w:p>
    <w:p w14:paraId="1929BC8F" w14:textId="1F1B4740" w:rsidR="005853E5" w:rsidRDefault="005853E5" w:rsidP="005853E5">
      <w:pPr>
        <w:rPr>
          <w:rFonts w:cs="Times New Roman"/>
        </w:rPr>
      </w:pPr>
      <w:r>
        <w:rPr>
          <w:rFonts w:cs="Times New Roman"/>
        </w:rPr>
        <w:t xml:space="preserve">Der Spannungsteiler beim LM2679 ist einer der essenziellsten Features. Dadurch, dass wir den LM2679-Adj haben, besitzt unser Buck-Converter keinen internen Spannungsteiler, um die Ausgangsspannung einzustellen, dieser muss extern vom Benutzer dimensioniert werden, um den richtigen Spannungsausgang zu erzielen. Für die Berechnungen siehe </w:t>
      </w:r>
      <w:r>
        <w:rPr>
          <w:rFonts w:cs="Times New Roman"/>
        </w:rPr>
        <w:fldChar w:fldCharType="begin"/>
      </w:r>
      <w:r>
        <w:rPr>
          <w:rFonts w:cs="Times New Roman"/>
        </w:rPr>
        <w:instrText xml:space="preserve"> REF _Ref60477183 \w \h  \* MERGEFORMAT </w:instrText>
      </w:r>
      <w:r>
        <w:rPr>
          <w:rFonts w:cs="Times New Roman"/>
        </w:rPr>
      </w:r>
      <w:r>
        <w:rPr>
          <w:rFonts w:cs="Times New Roman"/>
        </w:rPr>
        <w:fldChar w:fldCharType="separate"/>
      </w:r>
      <w:r w:rsidR="00187300">
        <w:rPr>
          <w:rFonts w:cs="Times New Roman"/>
        </w:rPr>
        <w:t>4.3.2.6.1</w:t>
      </w:r>
      <w:r>
        <w:rPr>
          <w:rFonts w:cs="Times New Roman"/>
        </w:rPr>
        <w:fldChar w:fldCharType="end"/>
      </w:r>
    </w:p>
    <w:p w14:paraId="71337D28" w14:textId="7AD90078" w:rsidR="005853E5" w:rsidRDefault="005853E5" w:rsidP="005853E5">
      <w:pPr>
        <w:keepNext/>
        <w:rPr>
          <w:rFonts w:cs="Times New Roman"/>
        </w:rPr>
      </w:pPr>
      <w:r>
        <w:rPr>
          <w:rFonts w:cs="Times New Roman"/>
          <w:noProof/>
        </w:rPr>
        <w:drawing>
          <wp:inline distT="0" distB="0" distL="0" distR="0" wp14:anchorId="29D26003" wp14:editId="59750F4E">
            <wp:extent cx="3524250" cy="3619500"/>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4250" cy="3619500"/>
                    </a:xfrm>
                    <a:prstGeom prst="rect">
                      <a:avLst/>
                    </a:prstGeom>
                    <a:noFill/>
                    <a:ln>
                      <a:noFill/>
                    </a:ln>
                  </pic:spPr>
                </pic:pic>
              </a:graphicData>
            </a:graphic>
          </wp:inline>
        </w:drawing>
      </w:r>
    </w:p>
    <w:p w14:paraId="5F55651C" w14:textId="11F77B00" w:rsidR="005853E5" w:rsidRDefault="005853E5" w:rsidP="005853E5">
      <w:pPr>
        <w:pStyle w:val="Beschriftung"/>
        <w:rPr>
          <w:rFonts w:cs="Times New Roman"/>
        </w:rPr>
      </w:pPr>
      <w:bookmarkStart w:id="484" w:name="_Toc68186740"/>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72</w:t>
      </w:r>
      <w:r>
        <w:fldChar w:fldCharType="end"/>
      </w:r>
      <w:r>
        <w:rPr>
          <w:rFonts w:cs="Times New Roman"/>
        </w:rPr>
        <w:t xml:space="preserve"> Spannungsteiler</w:t>
      </w:r>
      <w:bookmarkEnd w:id="484"/>
    </w:p>
    <w:p w14:paraId="6A14CD7E" w14:textId="77777777" w:rsidR="005853E5" w:rsidRDefault="005853E5" w:rsidP="005853E5">
      <w:pPr>
        <w:pStyle w:val="berschrift4"/>
        <w:rPr>
          <w:rFonts w:cs="Times New Roman"/>
        </w:rPr>
      </w:pPr>
      <w:bookmarkStart w:id="485" w:name="_Toc61261544"/>
      <w:bookmarkStart w:id="486" w:name="_Toc63408947"/>
      <w:bookmarkStart w:id="487" w:name="_Toc64823240"/>
      <w:bookmarkStart w:id="488" w:name="_Toc68186609"/>
      <w:r>
        <w:rPr>
          <w:rFonts w:cs="Times New Roman"/>
        </w:rPr>
        <w:t>Bauteilberechnung</w:t>
      </w:r>
      <w:bookmarkEnd w:id="485"/>
      <w:bookmarkEnd w:id="486"/>
      <w:bookmarkEnd w:id="487"/>
      <w:bookmarkEnd w:id="488"/>
    </w:p>
    <w:p w14:paraId="3B1C5150" w14:textId="77777777" w:rsidR="005853E5" w:rsidRDefault="005853E5" w:rsidP="005853E5">
      <w:pPr>
        <w:pStyle w:val="berschrift5"/>
        <w:rPr>
          <w:rFonts w:cs="Times New Roman"/>
        </w:rPr>
      </w:pPr>
      <w:bookmarkStart w:id="489" w:name="_Ref60477183"/>
      <w:bookmarkStart w:id="490" w:name="_Toc61261545"/>
      <w:bookmarkStart w:id="491" w:name="_Toc63408948"/>
      <w:bookmarkStart w:id="492" w:name="_Toc64823241"/>
      <w:bookmarkStart w:id="493" w:name="_Toc68186610"/>
      <w:r>
        <w:rPr>
          <w:rFonts w:cs="Times New Roman"/>
        </w:rPr>
        <w:t>Spannungsteiler</w:t>
      </w:r>
      <w:bookmarkEnd w:id="489"/>
      <w:bookmarkEnd w:id="490"/>
      <w:bookmarkEnd w:id="491"/>
      <w:bookmarkEnd w:id="492"/>
      <w:bookmarkEnd w:id="493"/>
    </w:p>
    <w:p w14:paraId="48682B2D" w14:textId="2CFCE3A8" w:rsidR="005853E5" w:rsidRDefault="005853E5" w:rsidP="005853E5">
      <w:pPr>
        <w:rPr>
          <w:rFonts w:cs="Times New Roman"/>
        </w:rPr>
      </w:pPr>
      <w:r>
        <w:rPr>
          <w:rFonts w:cs="Times New Roman"/>
        </w:rPr>
        <w:t xml:space="preserve">Für die Berechnung des Spannungsteilers wurde ein Widerstand mit 1kΩ angenommen und mit Hilfe von diesem Widerstand und der </w:t>
      </w:r>
      <w:r>
        <w:rPr>
          <w:rFonts w:cs="Times New Roman"/>
        </w:rPr>
        <w:fldChar w:fldCharType="begin"/>
      </w:r>
      <w:r>
        <w:rPr>
          <w:rFonts w:cs="Times New Roman"/>
        </w:rPr>
        <w:instrText xml:space="preserve"> REF _Ref60478567 \h </w:instrText>
      </w:r>
      <w:r>
        <w:rPr>
          <w:rFonts w:cs="Times New Roman"/>
        </w:rPr>
      </w:r>
      <w:r>
        <w:rPr>
          <w:rFonts w:cs="Times New Roman"/>
        </w:rPr>
        <w:fldChar w:fldCharType="separate"/>
      </w:r>
      <w:r w:rsidR="00187300">
        <w:rPr>
          <w:rFonts w:cs="Times New Roman"/>
        </w:rPr>
        <w:t xml:space="preserve">Formel </w:t>
      </w:r>
      <w:r w:rsidR="00187300">
        <w:rPr>
          <w:rFonts w:cs="Times New Roman"/>
          <w:noProof/>
        </w:rPr>
        <w:t>8</w:t>
      </w:r>
      <w:r w:rsidR="00187300">
        <w:rPr>
          <w:rFonts w:cs="Times New Roman"/>
        </w:rPr>
        <w:t xml:space="preserve"> Grundformel Spannungsteiler</w:t>
      </w:r>
      <w:r>
        <w:rPr>
          <w:rFonts w:cs="Times New Roman"/>
        </w:rPr>
        <w:fldChar w:fldCharType="end"/>
      </w:r>
      <w:r>
        <w:rPr>
          <w:rFonts w:cs="Times New Roman"/>
        </w:rPr>
        <w:t>, welche aus dem Datenblatt entnommen wurde der passende zweite Widerstand berechnet. Siehe LM2679, Seite 26 vom Datenblatt.[</w:t>
      </w:r>
      <w:r w:rsidR="00755414">
        <w:rPr>
          <w:rFonts w:cs="Times New Roman"/>
        </w:rPr>
        <w:t>22</w:t>
      </w:r>
      <w:r>
        <w:rPr>
          <w:rFonts w:cs="Times New Roman"/>
        </w:rPr>
        <w:t>]</w:t>
      </w:r>
    </w:p>
    <w:p w14:paraId="5F4D3144" w14:textId="77777777" w:rsidR="005853E5" w:rsidRDefault="00E729F5" w:rsidP="005853E5">
      <w:pPr>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FB</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R2</m:t>
                  </m:r>
                </m:num>
                <m:den>
                  <m:r>
                    <w:rPr>
                      <w:rFonts w:ascii="Cambria Math" w:hAnsi="Cambria Math" w:cs="Times New Roman"/>
                    </w:rPr>
                    <m:t>R1</m:t>
                  </m:r>
                </m:den>
              </m:f>
            </m:e>
          </m:d>
        </m:oMath>
      </m:oMathPara>
    </w:p>
    <w:p w14:paraId="2F67E854" w14:textId="5DDF388D" w:rsidR="005853E5" w:rsidRDefault="005853E5" w:rsidP="005853E5">
      <w:pPr>
        <w:pStyle w:val="Beschriftung"/>
        <w:rPr>
          <w:rFonts w:cs="Times New Roman"/>
        </w:rPr>
      </w:pPr>
      <w:bookmarkStart w:id="494" w:name="_Ref60477964"/>
      <w:bookmarkStart w:id="495" w:name="_Ref60478567"/>
      <w:bookmarkStart w:id="496" w:name="_Toc68186793"/>
      <w:r>
        <w:rPr>
          <w:rFonts w:cs="Times New Roman"/>
        </w:rPr>
        <w:t xml:space="preserve">Formel </w:t>
      </w:r>
      <w:r>
        <w:fldChar w:fldCharType="begin"/>
      </w:r>
      <w:r>
        <w:rPr>
          <w:rFonts w:cs="Times New Roman"/>
        </w:rPr>
        <w:instrText xml:space="preserve"> SEQ Formel \* ARABIC </w:instrText>
      </w:r>
      <w:r>
        <w:fldChar w:fldCharType="separate"/>
      </w:r>
      <w:r w:rsidR="00187300">
        <w:rPr>
          <w:rFonts w:cs="Times New Roman"/>
          <w:noProof/>
        </w:rPr>
        <w:t>8</w:t>
      </w:r>
      <w:r>
        <w:fldChar w:fldCharType="end"/>
      </w:r>
      <w:r>
        <w:rPr>
          <w:rFonts w:cs="Times New Roman"/>
        </w:rPr>
        <w:t xml:space="preserve"> Grundformel</w:t>
      </w:r>
      <w:bookmarkEnd w:id="494"/>
      <w:r>
        <w:rPr>
          <w:rFonts w:cs="Times New Roman"/>
        </w:rPr>
        <w:t xml:space="preserve"> Spannungsteiler</w:t>
      </w:r>
      <w:bookmarkEnd w:id="495"/>
      <w:bookmarkEnd w:id="496"/>
    </w:p>
    <w:p w14:paraId="4048A433" w14:textId="77777777" w:rsidR="005853E5" w:rsidRDefault="005853E5" w:rsidP="005853E5">
      <w:pPr>
        <w:rPr>
          <w:rFonts w:cs="Times New Roman"/>
        </w:rPr>
      </w:pPr>
      <w:r>
        <w:rPr>
          <w:rFonts w:cs="Times New Roman"/>
        </w:rPr>
        <w:t>Dies Formel wurde auf Folgende Gleichung umgeformt.</w:t>
      </w:r>
    </w:p>
    <w:p w14:paraId="3DD00F85" w14:textId="77777777" w:rsidR="005853E5" w:rsidRDefault="00E729F5" w:rsidP="005853E5">
      <w:pPr>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FB</m:t>
                      </m:r>
                    </m:sub>
                  </m:sSub>
                </m:den>
              </m:f>
              <m:r>
                <w:rPr>
                  <w:rFonts w:ascii="Cambria Math" w:hAnsi="Cambria Math" w:cs="Times New Roman"/>
                </w:rPr>
                <m:t>-1</m:t>
              </m:r>
            </m:e>
          </m:d>
        </m:oMath>
      </m:oMathPara>
    </w:p>
    <w:p w14:paraId="71F036BB" w14:textId="24FC83F2" w:rsidR="005853E5" w:rsidRDefault="005853E5" w:rsidP="005853E5">
      <w:pPr>
        <w:pStyle w:val="Beschriftung"/>
        <w:keepNext/>
        <w:rPr>
          <w:rFonts w:cs="Times New Roman"/>
        </w:rPr>
      </w:pPr>
      <w:bookmarkStart w:id="497" w:name="_Toc68186794"/>
      <w:r>
        <w:rPr>
          <w:rFonts w:cs="Times New Roman"/>
        </w:rPr>
        <w:t xml:space="preserve">Formel </w:t>
      </w:r>
      <w:r>
        <w:fldChar w:fldCharType="begin"/>
      </w:r>
      <w:r>
        <w:rPr>
          <w:rFonts w:cs="Times New Roman"/>
        </w:rPr>
        <w:instrText xml:space="preserve"> SEQ Formel \* ARABIC </w:instrText>
      </w:r>
      <w:r>
        <w:fldChar w:fldCharType="separate"/>
      </w:r>
      <w:r w:rsidR="00187300">
        <w:rPr>
          <w:rFonts w:cs="Times New Roman"/>
          <w:noProof/>
        </w:rPr>
        <w:t>9</w:t>
      </w:r>
      <w:r>
        <w:fldChar w:fldCharType="end"/>
      </w:r>
      <w:r>
        <w:rPr>
          <w:rFonts w:cs="Times New Roman"/>
        </w:rPr>
        <w:t xml:space="preserve"> Umgeformte </w:t>
      </w:r>
      <w:proofErr w:type="spellStart"/>
      <w:r>
        <w:rPr>
          <w:rFonts w:cs="Times New Roman"/>
        </w:rPr>
        <w:t>Spannungsteilergleichung</w:t>
      </w:r>
      <w:bookmarkEnd w:id="497"/>
      <w:proofErr w:type="spellEnd"/>
    </w:p>
    <w:p w14:paraId="2770A6D6" w14:textId="77777777" w:rsidR="005853E5" w:rsidRDefault="005853E5" w:rsidP="005853E5"/>
    <w:p w14:paraId="27BD1FCF" w14:textId="77777777" w:rsidR="005853E5" w:rsidRDefault="005853E5" w:rsidP="005853E5">
      <w:pPr>
        <w:pStyle w:val="berschrift5"/>
        <w:rPr>
          <w:rFonts w:cs="Times New Roman"/>
        </w:rPr>
      </w:pPr>
      <w:bookmarkStart w:id="498" w:name="_Toc61261546"/>
      <w:bookmarkStart w:id="499" w:name="_Toc63408949"/>
      <w:bookmarkStart w:id="500" w:name="_Toc64823242"/>
      <w:bookmarkStart w:id="501" w:name="_Toc68186611"/>
      <w:r>
        <w:rPr>
          <w:rFonts w:cs="Times New Roman"/>
        </w:rPr>
        <w:lastRenderedPageBreak/>
        <w:t>Spule</w:t>
      </w:r>
      <w:bookmarkEnd w:id="498"/>
      <w:bookmarkEnd w:id="499"/>
      <w:bookmarkEnd w:id="500"/>
      <w:bookmarkEnd w:id="501"/>
    </w:p>
    <w:p w14:paraId="1D7A074B" w14:textId="3D76F382" w:rsidR="005853E5" w:rsidRDefault="005853E5" w:rsidP="005853E5">
      <w:pPr>
        <w:rPr>
          <w:rFonts w:cs="Times New Roman"/>
        </w:rPr>
      </w:pPr>
      <w:r>
        <w:rPr>
          <w:rFonts w:cs="Times New Roman"/>
        </w:rPr>
        <w:t>Die Spule wurde mit Hilfe einer herstellerspezifischen Konstante, welche man in vorhinein berechnen musste, gewählt. Diese Konstante wurde wie folgt berechnet. Siehe LM2679, Seite 26 vom Datenblatt. [</w:t>
      </w:r>
      <w:r w:rsidR="00755414">
        <w:rPr>
          <w:rFonts w:cs="Times New Roman"/>
        </w:rPr>
        <w:t>22</w:t>
      </w:r>
      <w:r>
        <w:rPr>
          <w:rFonts w:cs="Times New Roman"/>
        </w:rPr>
        <w:t>]</w:t>
      </w:r>
    </w:p>
    <w:p w14:paraId="6D767979" w14:textId="77777777" w:rsidR="005853E5" w:rsidRDefault="005853E5" w:rsidP="005853E5">
      <w:pPr>
        <w:rPr>
          <w:rFonts w:eastAsiaTheme="minorEastAsia" w:cs="Times New Roman"/>
        </w:rPr>
      </w:pPr>
      <m:oMathPara>
        <m:oMathParaPr>
          <m:jc m:val="left"/>
        </m:oMathParaPr>
        <m:oMath>
          <m:r>
            <w:rPr>
              <w:rFonts w:ascii="Cambria Math" w:hAnsi="Cambria Math" w:cs="Times New Roman"/>
            </w:rPr>
            <m:t>E*T=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inmax</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SAT</m:t>
                  </m:r>
                </m:sub>
              </m:sSub>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 xml:space="preserve">OUT </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inmax</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SAT</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1000</m:t>
              </m:r>
            </m:num>
            <m:den>
              <m:r>
                <w:rPr>
                  <w:rFonts w:ascii="Cambria Math" w:hAnsi="Cambria Math" w:cs="Times New Roman"/>
                </w:rPr>
                <m:t>260</m:t>
              </m:r>
            </m:den>
          </m:f>
        </m:oMath>
      </m:oMathPara>
    </w:p>
    <w:p w14:paraId="751EFDC1" w14:textId="009F6533" w:rsidR="005853E5" w:rsidRDefault="005853E5" w:rsidP="005853E5">
      <w:pPr>
        <w:pStyle w:val="Beschriftung"/>
        <w:keepNext/>
        <w:rPr>
          <w:rFonts w:cs="Times New Roman"/>
        </w:rPr>
      </w:pPr>
      <w:bookmarkStart w:id="502" w:name="_Toc68186795"/>
      <w:r>
        <w:rPr>
          <w:rFonts w:cs="Times New Roman"/>
        </w:rPr>
        <w:t xml:space="preserve">Formel </w:t>
      </w:r>
      <w:r>
        <w:fldChar w:fldCharType="begin"/>
      </w:r>
      <w:r>
        <w:rPr>
          <w:rFonts w:cs="Times New Roman"/>
        </w:rPr>
        <w:instrText xml:space="preserve"> SEQ Formel \* ARABIC </w:instrText>
      </w:r>
      <w:r>
        <w:fldChar w:fldCharType="separate"/>
      </w:r>
      <w:r w:rsidR="00187300">
        <w:rPr>
          <w:rFonts w:cs="Times New Roman"/>
          <w:noProof/>
        </w:rPr>
        <w:t>10</w:t>
      </w:r>
      <w:r>
        <w:fldChar w:fldCharType="end"/>
      </w:r>
      <w:r>
        <w:rPr>
          <w:rFonts w:cs="Times New Roman"/>
          <w:noProof/>
        </w:rPr>
        <w:t xml:space="preserve"> </w:t>
      </w:r>
      <w:r>
        <w:rPr>
          <w:rFonts w:cs="Times New Roman"/>
        </w:rPr>
        <w:t>Grundformel Spule</w:t>
      </w:r>
      <w:bookmarkEnd w:id="502"/>
    </w:p>
    <w:p w14:paraId="40F9DD68" w14:textId="1683335A" w:rsidR="005853E5" w:rsidRDefault="005853E5" w:rsidP="005853E5">
      <w:pPr>
        <w:rPr>
          <w:rFonts w:cs="Times New Roman"/>
        </w:rPr>
      </w:pPr>
      <w:r>
        <w:rPr>
          <w:rFonts w:cs="Times New Roman"/>
        </w:rPr>
        <w:t xml:space="preserve">Mit Hilfe von </w:t>
      </w:r>
      <w:r>
        <w:rPr>
          <w:rFonts w:cs="Times New Roman"/>
        </w:rPr>
        <w:fldChar w:fldCharType="begin"/>
      </w:r>
      <w:r>
        <w:rPr>
          <w:rFonts w:cs="Times New Roman"/>
        </w:rPr>
        <w:instrText xml:space="preserve"> REF _Ref60479038 \h  \* MERGEFORMAT </w:instrText>
      </w:r>
      <w:r>
        <w:rPr>
          <w:rFonts w:cs="Times New Roman"/>
        </w:rPr>
      </w:r>
      <w:r>
        <w:rPr>
          <w:rFonts w:cs="Times New Roman"/>
        </w:rPr>
        <w:fldChar w:fldCharType="separate"/>
      </w:r>
      <w:r w:rsidR="00187300">
        <w:rPr>
          <w:rFonts w:cs="Times New Roman"/>
        </w:rPr>
        <w:t xml:space="preserve">Abbildung </w:t>
      </w:r>
      <w:r w:rsidR="00187300">
        <w:rPr>
          <w:rFonts w:cs="Times New Roman"/>
          <w:noProof/>
        </w:rPr>
        <w:t>73</w:t>
      </w:r>
      <w:r w:rsidR="00187300">
        <w:rPr>
          <w:rFonts w:cs="Times New Roman"/>
        </w:rPr>
        <w:t xml:space="preserve"> Grafik für die Wahl der Spule</w:t>
      </w:r>
      <w:r>
        <w:rPr>
          <w:rFonts w:cs="Times New Roman"/>
        </w:rPr>
        <w:fldChar w:fldCharType="end"/>
      </w:r>
      <w:r>
        <w:rPr>
          <w:rFonts w:cs="Times New Roman"/>
        </w:rPr>
        <w:t xml:space="preserve"> konnte dann ein richtiger Wert gefunden werden.</w:t>
      </w:r>
    </w:p>
    <w:p w14:paraId="4CAFC834" w14:textId="37FAE47B" w:rsidR="005853E5" w:rsidRDefault="005853E5" w:rsidP="005853E5">
      <w:pPr>
        <w:keepNext/>
        <w:rPr>
          <w:rFonts w:cs="Times New Roman"/>
        </w:rPr>
      </w:pPr>
      <w:r>
        <w:rPr>
          <w:rFonts w:cs="Times New Roman"/>
          <w:noProof/>
        </w:rPr>
        <w:drawing>
          <wp:inline distT="0" distB="0" distL="0" distR="0" wp14:anchorId="06BA115C" wp14:editId="770939CA">
            <wp:extent cx="3981450" cy="25908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1450" cy="2590800"/>
                    </a:xfrm>
                    <a:prstGeom prst="rect">
                      <a:avLst/>
                    </a:prstGeom>
                    <a:noFill/>
                    <a:ln>
                      <a:noFill/>
                    </a:ln>
                  </pic:spPr>
                </pic:pic>
              </a:graphicData>
            </a:graphic>
          </wp:inline>
        </w:drawing>
      </w:r>
    </w:p>
    <w:p w14:paraId="0EA0628A" w14:textId="47B407F3" w:rsidR="005853E5" w:rsidRDefault="005853E5" w:rsidP="005853E5">
      <w:pPr>
        <w:pStyle w:val="Beschriftung"/>
        <w:rPr>
          <w:rFonts w:cs="Times New Roman"/>
        </w:rPr>
      </w:pPr>
      <w:bookmarkStart w:id="503" w:name="_Ref60479038"/>
      <w:bookmarkStart w:id="504" w:name="_Toc68186741"/>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73</w:t>
      </w:r>
      <w:r>
        <w:fldChar w:fldCharType="end"/>
      </w:r>
      <w:r>
        <w:rPr>
          <w:rFonts w:cs="Times New Roman"/>
        </w:rPr>
        <w:t xml:space="preserve"> Grafik für die Wahl der Spule</w:t>
      </w:r>
      <w:bookmarkEnd w:id="503"/>
      <w:bookmarkEnd w:id="504"/>
    </w:p>
    <w:p w14:paraId="39F0EDF9" w14:textId="77777777" w:rsidR="005853E5" w:rsidRDefault="005853E5" w:rsidP="005853E5">
      <w:pPr>
        <w:pStyle w:val="berschrift4"/>
        <w:rPr>
          <w:rFonts w:cs="Times New Roman"/>
        </w:rPr>
      </w:pPr>
      <w:bookmarkStart w:id="505" w:name="_Toc61261547"/>
      <w:bookmarkStart w:id="506" w:name="_Toc63408950"/>
      <w:bookmarkStart w:id="507" w:name="_Toc64823243"/>
      <w:bookmarkStart w:id="508" w:name="_Toc68186612"/>
      <w:r>
        <w:rPr>
          <w:rFonts w:cs="Times New Roman"/>
        </w:rPr>
        <w:t>Bauteilwahl</w:t>
      </w:r>
      <w:bookmarkEnd w:id="505"/>
      <w:bookmarkEnd w:id="506"/>
      <w:bookmarkEnd w:id="507"/>
      <w:bookmarkEnd w:id="508"/>
    </w:p>
    <w:p w14:paraId="6AE638E1" w14:textId="77777777" w:rsidR="005853E5" w:rsidRDefault="005853E5" w:rsidP="005853E5">
      <w:pPr>
        <w:rPr>
          <w:rFonts w:cs="Times New Roman"/>
        </w:rPr>
      </w:pPr>
      <w:r>
        <w:rPr>
          <w:rFonts w:cs="Times New Roman"/>
        </w:rPr>
        <w:t xml:space="preserve">Bei dieser Schaltung wurden wieder einige Bauteile nach </w:t>
      </w:r>
      <w:proofErr w:type="spellStart"/>
      <w:r>
        <w:rPr>
          <w:rFonts w:cs="Times New Roman"/>
        </w:rPr>
        <w:t>Application</w:t>
      </w:r>
      <w:proofErr w:type="spellEnd"/>
      <w:r>
        <w:rPr>
          <w:rFonts w:cs="Times New Roman"/>
        </w:rPr>
        <w:t xml:space="preserve"> Notes des Datenblattes bzw. laut Berechnungen gewählt. Einige wenige wurden aber dennoch wieder von uns frei gewählt.</w:t>
      </w:r>
    </w:p>
    <w:p w14:paraId="1D20FE43" w14:textId="77777777" w:rsidR="005853E5" w:rsidRDefault="005853E5" w:rsidP="005853E5">
      <w:pPr>
        <w:rPr>
          <w:rFonts w:cs="Times New Roman"/>
        </w:rPr>
      </w:pPr>
      <w:r>
        <w:rPr>
          <w:rFonts w:cs="Times New Roman"/>
        </w:rPr>
        <w:t>Die gewählten Bauteile für diese Schaltung waren folgende:</w:t>
      </w:r>
    </w:p>
    <w:p w14:paraId="15C700D2" w14:textId="77777777" w:rsidR="005853E5" w:rsidRDefault="005853E5" w:rsidP="005853E5">
      <w:pPr>
        <w:pStyle w:val="Listenabsatz"/>
        <w:numPr>
          <w:ilvl w:val="0"/>
          <w:numId w:val="28"/>
        </w:numPr>
        <w:spacing w:line="252" w:lineRule="auto"/>
      </w:pPr>
      <w:r>
        <w:t>LM2679-Adj</w:t>
      </w:r>
    </w:p>
    <w:p w14:paraId="0E773FC6" w14:textId="77777777" w:rsidR="005853E5" w:rsidRDefault="005853E5" w:rsidP="005853E5">
      <w:pPr>
        <w:ind w:left="360"/>
        <w:rPr>
          <w:rFonts w:cs="Times New Roman"/>
        </w:rPr>
      </w:pPr>
      <w:r>
        <w:rPr>
          <w:rFonts w:cs="Times New Roman"/>
        </w:rPr>
        <w:t>Der LM2679-Adj wurde aus mehreren Gesichtspunkten gewählt. Der erste und wichtigste war, dass der LM2679-Adj die Eigenschaft besitzt seinen Ausgang variabel mit nur zwei Widerständen einzustellen, weiters hatte er ein großes Spektrum an möglichen Spannungen für den Eingang. Ein wesentliche Kaufgrund war auch die interne vom Benutzer einstellbare Strombegrenzung und dem dazugehörigen Sicherheitsfeature.</w:t>
      </w:r>
    </w:p>
    <w:p w14:paraId="0FD64D59" w14:textId="77777777" w:rsidR="005853E5" w:rsidRDefault="005853E5" w:rsidP="005853E5">
      <w:pPr>
        <w:pStyle w:val="Listenabsatz"/>
        <w:numPr>
          <w:ilvl w:val="0"/>
          <w:numId w:val="28"/>
        </w:numPr>
        <w:spacing w:line="252" w:lineRule="auto"/>
      </w:pPr>
      <w:r>
        <w:t>80SQ045NRLG (Schottky-Diode)</w:t>
      </w:r>
    </w:p>
    <w:p w14:paraId="2B620E93" w14:textId="77777777" w:rsidR="005853E5" w:rsidRDefault="005853E5" w:rsidP="005853E5">
      <w:pPr>
        <w:ind w:left="360"/>
        <w:rPr>
          <w:rFonts w:cs="Times New Roman"/>
        </w:rPr>
      </w:pPr>
      <w:r>
        <w:rPr>
          <w:rFonts w:cs="Times New Roman"/>
        </w:rPr>
        <w:t>Die Schottky-Diode, die vom Datenblatt empfohlen wurde, konnte leider nicht mehr organisiert werden, da sich bei unseren verfügbaren Lieferanten nicht mehr käuflich war. Aus diesem Grund haben wir uns für die 80SQ045NRLG entschieden, weil sie ähnliche Eigenschaften aufwies wie die Empfohlene Diode. Weiters kann die 80SQ045NRLG einen wesentlich größeren Strom aushalten.</w:t>
      </w:r>
    </w:p>
    <w:p w14:paraId="6BD5DC91" w14:textId="77777777" w:rsidR="005853E5" w:rsidRDefault="005853E5" w:rsidP="005853E5">
      <w:pPr>
        <w:pStyle w:val="berschrift3"/>
      </w:pPr>
      <w:bookmarkStart w:id="509" w:name="_Toc68186613"/>
      <w:r>
        <w:lastRenderedPageBreak/>
        <w:t>Debugging</w:t>
      </w:r>
      <w:bookmarkEnd w:id="509"/>
      <w:r>
        <w:t xml:space="preserve"> </w:t>
      </w:r>
    </w:p>
    <w:p w14:paraId="067B853D" w14:textId="705E6941" w:rsidR="005853E5" w:rsidRDefault="005853E5" w:rsidP="005853E5">
      <w:r>
        <w:t>Bei der Regler-Platine ist das Problem aufgetreten, dass die Regler die falschen Spannungen geliefert haben, dies lag gleich an mehreren Fehlern.</w:t>
      </w:r>
      <w:r w:rsidR="00F25B98">
        <w:t xml:space="preserve"> </w:t>
      </w:r>
      <w:r>
        <w:t xml:space="preserve">Einmal gab es </w:t>
      </w:r>
      <w:r w:rsidR="002C0F88">
        <w:t>das</w:t>
      </w:r>
      <w:r>
        <w:t xml:space="preserve"> Problem mit den Widerstandswerten</w:t>
      </w:r>
      <w:r w:rsidR="00F25B98">
        <w:t xml:space="preserve"> des Spannungsteilers</w:t>
      </w:r>
      <w:r w:rsidR="006F0B50">
        <w:t>,</w:t>
      </w:r>
      <w:r w:rsidR="00F25B98">
        <w:t xml:space="preserve"> zur Einstellung der Ausgangsspannung</w:t>
      </w:r>
      <w:r>
        <w:t xml:space="preserve">, </w:t>
      </w:r>
      <w:r w:rsidR="006F0B50">
        <w:t>welche</w:t>
      </w:r>
      <w:r>
        <w:t xml:space="preserve"> nicht mit den Berechnungen übereingestimmt hatten. </w:t>
      </w:r>
      <w:r w:rsidR="009D2A4F">
        <w:t xml:space="preserve">Weiters gab es </w:t>
      </w:r>
      <w:r>
        <w:t>auch noch einen Löt-Fehler. Dieser ist erst bei der Überprüfung der Widerstandswerte mit einem externen Potentiometer auf einer Lochrasterplatine aufgefallen, denn dadurch wurde klar, dass beim Spannungsteiler eine kalte Lötstelle dabei war. Diese Problem</w:t>
      </w:r>
      <w:r w:rsidR="00F25B98">
        <w:t>e</w:t>
      </w:r>
      <w:r>
        <w:t xml:space="preserve"> wurden behoben und damit hatte die </w:t>
      </w:r>
      <w:r w:rsidR="006F0B50">
        <w:t>Ausgangss</w:t>
      </w:r>
      <w:r>
        <w:t>pannung wieder den richtigen Wert.</w:t>
      </w:r>
      <w:r w:rsidR="00F25B98">
        <w:t xml:space="preserve"> </w:t>
      </w:r>
      <w:r w:rsidR="006F0B50">
        <w:t xml:space="preserve">Da eine veraltete Version der Platine gefertigt wurde, in welcher der Spannungsteiler noch nicht enthalten war, musste dieser nachträglich in das PCB integriert werden. </w:t>
      </w:r>
      <w:r w:rsidR="00F25B98">
        <w:t>F</w:t>
      </w:r>
      <w:r>
        <w:t xml:space="preserve">ür den Fall, dass eine weiter Version </w:t>
      </w:r>
      <w:r w:rsidR="008B2788">
        <w:t>gefertigt wird</w:t>
      </w:r>
      <w:r>
        <w:t xml:space="preserve">, haben wir das Layout </w:t>
      </w:r>
      <w:r w:rsidR="008B2788">
        <w:t xml:space="preserve">nochmals </w:t>
      </w:r>
      <w:r>
        <w:t>überarbeite</w:t>
      </w:r>
      <w:r w:rsidR="008B2788">
        <w:t>t</w:t>
      </w:r>
      <w:r>
        <w:t>.</w:t>
      </w:r>
      <w:r w:rsidR="009D2A4F" w:rsidRPr="009D2A4F">
        <w:t xml:space="preserve"> </w:t>
      </w:r>
    </w:p>
    <w:p w14:paraId="4BB331A0" w14:textId="77777777" w:rsidR="005853E5" w:rsidRDefault="005853E5" w:rsidP="005853E5">
      <w:pPr>
        <w:pStyle w:val="berschrift3"/>
        <w:rPr>
          <w:rFonts w:cs="Times New Roman"/>
        </w:rPr>
      </w:pPr>
      <w:bookmarkStart w:id="510" w:name="_Toc60765257"/>
      <w:bookmarkStart w:id="511" w:name="_Toc61261548"/>
      <w:bookmarkStart w:id="512" w:name="_Toc63408951"/>
      <w:bookmarkStart w:id="513" w:name="_Toc64823244"/>
      <w:bookmarkStart w:id="514" w:name="_Toc68186614"/>
      <w:r>
        <w:rPr>
          <w:rFonts w:cs="Times New Roman"/>
        </w:rPr>
        <w:t>Bauteilliste</w:t>
      </w:r>
      <w:bookmarkEnd w:id="510"/>
      <w:bookmarkEnd w:id="511"/>
      <w:bookmarkEnd w:id="512"/>
      <w:bookmarkEnd w:id="513"/>
      <w:bookmarkEnd w:id="514"/>
      <w:r>
        <w:rPr>
          <w:rFonts w:cs="Times New Roman"/>
        </w:rPr>
        <w:t xml:space="preserve"> </w:t>
      </w:r>
    </w:p>
    <w:p w14:paraId="3483B75E" w14:textId="6DE9F037" w:rsidR="005853E5" w:rsidRDefault="005853E5" w:rsidP="005853E5">
      <w:pPr>
        <w:keepNext/>
        <w:rPr>
          <w:rFonts w:cs="Times New Roman"/>
        </w:rPr>
      </w:pPr>
      <w:r>
        <w:rPr>
          <w:rFonts w:cs="Times New Roman"/>
          <w:noProof/>
        </w:rPr>
        <w:drawing>
          <wp:inline distT="0" distB="0" distL="0" distR="0" wp14:anchorId="2B38A7BA" wp14:editId="6E66842F">
            <wp:extent cx="5753100" cy="39909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3990975"/>
                    </a:xfrm>
                    <a:prstGeom prst="rect">
                      <a:avLst/>
                    </a:prstGeom>
                    <a:noFill/>
                    <a:ln>
                      <a:noFill/>
                    </a:ln>
                  </pic:spPr>
                </pic:pic>
              </a:graphicData>
            </a:graphic>
          </wp:inline>
        </w:drawing>
      </w:r>
    </w:p>
    <w:p w14:paraId="3C1E6EBC" w14:textId="0A2B54E2" w:rsidR="005853E5" w:rsidRDefault="005853E5" w:rsidP="005853E5">
      <w:pPr>
        <w:pStyle w:val="Beschriftung"/>
        <w:rPr>
          <w:rFonts w:cs="Times New Roman"/>
        </w:rPr>
      </w:pPr>
      <w:bookmarkStart w:id="515" w:name="_Toc68186742"/>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74</w:t>
      </w:r>
      <w:r>
        <w:fldChar w:fldCharType="end"/>
      </w:r>
      <w:r>
        <w:rPr>
          <w:rFonts w:cs="Times New Roman"/>
        </w:rPr>
        <w:t xml:space="preserve"> Bauteilliste der </w:t>
      </w:r>
      <w:proofErr w:type="spellStart"/>
      <w:r>
        <w:rPr>
          <w:rFonts w:cs="Times New Roman"/>
        </w:rPr>
        <w:t>Reglerplatine</w:t>
      </w:r>
      <w:bookmarkEnd w:id="515"/>
      <w:proofErr w:type="spellEnd"/>
    </w:p>
    <w:p w14:paraId="768AF71D" w14:textId="77777777" w:rsidR="005853E5" w:rsidRDefault="005853E5" w:rsidP="005853E5">
      <w:pPr>
        <w:pStyle w:val="berschrift3"/>
        <w:rPr>
          <w:rFonts w:cs="Times New Roman"/>
        </w:rPr>
      </w:pPr>
      <w:bookmarkStart w:id="516" w:name="_Toc60765258"/>
      <w:bookmarkStart w:id="517" w:name="_Toc61261549"/>
      <w:bookmarkStart w:id="518" w:name="_Toc63408952"/>
      <w:bookmarkStart w:id="519" w:name="_Toc64823245"/>
      <w:bookmarkStart w:id="520" w:name="_Toc68186615"/>
      <w:r>
        <w:rPr>
          <w:rFonts w:cs="Times New Roman"/>
        </w:rPr>
        <w:lastRenderedPageBreak/>
        <w:t>Erstellen des PCB</w:t>
      </w:r>
      <w:bookmarkEnd w:id="516"/>
      <w:bookmarkEnd w:id="517"/>
      <w:bookmarkEnd w:id="518"/>
      <w:bookmarkEnd w:id="519"/>
      <w:bookmarkEnd w:id="520"/>
    </w:p>
    <w:p w14:paraId="4C37050D" w14:textId="7386010A" w:rsidR="005853E5" w:rsidRDefault="005853E5" w:rsidP="005853E5">
      <w:pPr>
        <w:keepNext/>
        <w:rPr>
          <w:rFonts w:cs="Times New Roman"/>
        </w:rPr>
      </w:pPr>
      <w:r>
        <w:rPr>
          <w:rFonts w:cs="Times New Roman"/>
          <w:noProof/>
        </w:rPr>
        <w:drawing>
          <wp:inline distT="0" distB="0" distL="0" distR="0" wp14:anchorId="378751FA" wp14:editId="4367787C">
            <wp:extent cx="5760720" cy="2970530"/>
            <wp:effectExtent l="0" t="0" r="0" b="127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970530"/>
                    </a:xfrm>
                    <a:prstGeom prst="rect">
                      <a:avLst/>
                    </a:prstGeom>
                    <a:noFill/>
                    <a:ln>
                      <a:noFill/>
                    </a:ln>
                  </pic:spPr>
                </pic:pic>
              </a:graphicData>
            </a:graphic>
          </wp:inline>
        </w:drawing>
      </w:r>
    </w:p>
    <w:p w14:paraId="75C9A4C0" w14:textId="2E10A316" w:rsidR="005853E5" w:rsidRDefault="005853E5" w:rsidP="005853E5">
      <w:pPr>
        <w:pStyle w:val="Beschriftung"/>
        <w:rPr>
          <w:rFonts w:cs="Times New Roman"/>
        </w:rPr>
      </w:pPr>
      <w:bookmarkStart w:id="521" w:name="_Toc68186743"/>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75</w:t>
      </w:r>
      <w:r>
        <w:fldChar w:fldCharType="end"/>
      </w:r>
      <w:r>
        <w:rPr>
          <w:rFonts w:cs="Times New Roman"/>
        </w:rPr>
        <w:t xml:space="preserve"> PCB der </w:t>
      </w:r>
      <w:proofErr w:type="spellStart"/>
      <w:r>
        <w:rPr>
          <w:rFonts w:cs="Times New Roman"/>
        </w:rPr>
        <w:t>Reglerplatine</w:t>
      </w:r>
      <w:proofErr w:type="spellEnd"/>
      <w:r>
        <w:rPr>
          <w:rFonts w:cs="Times New Roman"/>
        </w:rPr>
        <w:t xml:space="preserve"> in </w:t>
      </w:r>
      <w:proofErr w:type="spellStart"/>
      <w:r>
        <w:rPr>
          <w:rFonts w:cs="Times New Roman"/>
        </w:rPr>
        <w:t>KiCad</w:t>
      </w:r>
      <w:bookmarkEnd w:id="521"/>
      <w:proofErr w:type="spellEnd"/>
    </w:p>
    <w:p w14:paraId="53C26291" w14:textId="77777777" w:rsidR="005853E5" w:rsidRDefault="005853E5" w:rsidP="005853E5">
      <w:pPr>
        <w:pStyle w:val="berschrift4"/>
        <w:rPr>
          <w:rFonts w:cs="Times New Roman"/>
          <w:noProof/>
        </w:rPr>
      </w:pPr>
      <w:bookmarkStart w:id="522" w:name="_Toc61261550"/>
      <w:bookmarkStart w:id="523" w:name="_Ref61541827"/>
      <w:bookmarkStart w:id="524" w:name="_Toc63408953"/>
      <w:bookmarkStart w:id="525" w:name="_Toc64823246"/>
      <w:bookmarkStart w:id="526" w:name="_Toc68186616"/>
      <w:r>
        <w:rPr>
          <w:rFonts w:cs="Times New Roman"/>
        </w:rPr>
        <w:t>3D- Ansicht Regler Platine</w:t>
      </w:r>
      <w:bookmarkEnd w:id="522"/>
      <w:bookmarkEnd w:id="523"/>
      <w:bookmarkEnd w:id="524"/>
      <w:bookmarkEnd w:id="525"/>
      <w:bookmarkEnd w:id="526"/>
      <w:r>
        <w:rPr>
          <w:rFonts w:cs="Times New Roman"/>
        </w:rPr>
        <w:t xml:space="preserve"> </w:t>
      </w:r>
    </w:p>
    <w:p w14:paraId="634C4897" w14:textId="66F4C9F0" w:rsidR="005853E5" w:rsidRDefault="005853E5" w:rsidP="005853E5">
      <w:pPr>
        <w:keepNext/>
        <w:rPr>
          <w:rFonts w:cs="Times New Roman"/>
        </w:rPr>
      </w:pPr>
      <w:r>
        <w:rPr>
          <w:rFonts w:cs="Times New Roman"/>
          <w:noProof/>
        </w:rPr>
        <w:drawing>
          <wp:inline distT="0" distB="0" distL="0" distR="0" wp14:anchorId="5D60C1A1" wp14:editId="6C251DCA">
            <wp:extent cx="5760720" cy="2875915"/>
            <wp:effectExtent l="0" t="0" r="0" b="63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
                    <pic:cNvPicPr>
                      <a:picLocks noChangeAspect="1" noChangeArrowheads="1"/>
                    </pic:cNvPicPr>
                  </pic:nvPicPr>
                  <pic:blipFill>
                    <a:blip r:embed="rId86">
                      <a:extLst>
                        <a:ext uri="{28A0092B-C50C-407E-A947-70E740481C1C}">
                          <a14:useLocalDpi xmlns:a14="http://schemas.microsoft.com/office/drawing/2010/main" val="0"/>
                        </a:ext>
                      </a:extLst>
                    </a:blip>
                    <a:srcRect b="8836"/>
                    <a:stretch>
                      <a:fillRect/>
                    </a:stretch>
                  </pic:blipFill>
                  <pic:spPr bwMode="auto">
                    <a:xfrm>
                      <a:off x="0" y="0"/>
                      <a:ext cx="5760720" cy="2875915"/>
                    </a:xfrm>
                    <a:prstGeom prst="rect">
                      <a:avLst/>
                    </a:prstGeom>
                    <a:noFill/>
                    <a:ln>
                      <a:noFill/>
                    </a:ln>
                  </pic:spPr>
                </pic:pic>
              </a:graphicData>
            </a:graphic>
          </wp:inline>
        </w:drawing>
      </w:r>
    </w:p>
    <w:p w14:paraId="0089A2A0" w14:textId="27452938" w:rsidR="005853E5" w:rsidRDefault="005853E5" w:rsidP="005853E5">
      <w:pPr>
        <w:pStyle w:val="Beschriftung"/>
        <w:rPr>
          <w:rFonts w:cs="Times New Roman"/>
        </w:rPr>
      </w:pPr>
      <w:bookmarkStart w:id="527" w:name="_Toc68186744"/>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76</w:t>
      </w:r>
      <w:r>
        <w:fldChar w:fldCharType="end"/>
      </w:r>
      <w:r>
        <w:rPr>
          <w:rFonts w:cs="Times New Roman"/>
        </w:rPr>
        <w:t xml:space="preserve"> 3D-Anisicht der </w:t>
      </w:r>
      <w:proofErr w:type="spellStart"/>
      <w:r>
        <w:rPr>
          <w:rFonts w:cs="Times New Roman"/>
        </w:rPr>
        <w:t>Reglerplatine</w:t>
      </w:r>
      <w:proofErr w:type="spellEnd"/>
      <w:r>
        <w:rPr>
          <w:rFonts w:cs="Times New Roman"/>
        </w:rPr>
        <w:t xml:space="preserve"> in </w:t>
      </w:r>
      <w:proofErr w:type="spellStart"/>
      <w:r>
        <w:rPr>
          <w:rFonts w:cs="Times New Roman"/>
        </w:rPr>
        <w:t>KiCad</w:t>
      </w:r>
      <w:proofErr w:type="spellEnd"/>
      <w:r>
        <w:rPr>
          <w:rFonts w:cs="Times New Roman"/>
        </w:rPr>
        <w:t xml:space="preserve"> (Vorderseite)</w:t>
      </w:r>
      <w:bookmarkEnd w:id="527"/>
      <w:r>
        <w:rPr>
          <w:rFonts w:cs="Times New Roman"/>
        </w:rPr>
        <w:br/>
      </w:r>
    </w:p>
    <w:p w14:paraId="3B307877" w14:textId="3B848799" w:rsidR="005853E5" w:rsidRDefault="005853E5" w:rsidP="005853E5">
      <w:pPr>
        <w:keepNext/>
        <w:rPr>
          <w:rFonts w:cs="Times New Roman"/>
        </w:rPr>
      </w:pPr>
      <w:r>
        <w:rPr>
          <w:rFonts w:cs="Times New Roman"/>
          <w:noProof/>
        </w:rPr>
        <w:lastRenderedPageBreak/>
        <w:drawing>
          <wp:inline distT="0" distB="0" distL="0" distR="0" wp14:anchorId="63F12736" wp14:editId="75A7A57C">
            <wp:extent cx="5760720" cy="3008630"/>
            <wp:effectExtent l="0" t="0" r="0" b="127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008630"/>
                    </a:xfrm>
                    <a:prstGeom prst="rect">
                      <a:avLst/>
                    </a:prstGeom>
                    <a:noFill/>
                    <a:ln>
                      <a:noFill/>
                    </a:ln>
                  </pic:spPr>
                </pic:pic>
              </a:graphicData>
            </a:graphic>
          </wp:inline>
        </w:drawing>
      </w:r>
    </w:p>
    <w:p w14:paraId="4D8A4ABE" w14:textId="033F65E2" w:rsidR="005853E5" w:rsidRDefault="005853E5" w:rsidP="005853E5">
      <w:pPr>
        <w:pStyle w:val="Beschriftung"/>
        <w:rPr>
          <w:rFonts w:cs="Times New Roman"/>
        </w:rPr>
      </w:pPr>
      <w:bookmarkStart w:id="528" w:name="_Toc68186745"/>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77</w:t>
      </w:r>
      <w:r>
        <w:fldChar w:fldCharType="end"/>
      </w:r>
      <w:r>
        <w:rPr>
          <w:rFonts w:cs="Times New Roman"/>
        </w:rPr>
        <w:t xml:space="preserve"> 3D-Ansicht der </w:t>
      </w:r>
      <w:proofErr w:type="spellStart"/>
      <w:r>
        <w:rPr>
          <w:rFonts w:cs="Times New Roman"/>
        </w:rPr>
        <w:t>Reglerplatine</w:t>
      </w:r>
      <w:proofErr w:type="spellEnd"/>
      <w:r>
        <w:rPr>
          <w:rFonts w:cs="Times New Roman"/>
        </w:rPr>
        <w:t xml:space="preserve"> in </w:t>
      </w:r>
      <w:proofErr w:type="spellStart"/>
      <w:r>
        <w:rPr>
          <w:rFonts w:cs="Times New Roman"/>
        </w:rPr>
        <w:t>KiCad</w:t>
      </w:r>
      <w:proofErr w:type="spellEnd"/>
      <w:r>
        <w:rPr>
          <w:rFonts w:cs="Times New Roman"/>
        </w:rPr>
        <w:t xml:space="preserve"> (Rückseite)</w:t>
      </w:r>
      <w:bookmarkEnd w:id="528"/>
    </w:p>
    <w:p w14:paraId="4D623456" w14:textId="77777777" w:rsidR="005853E5" w:rsidRDefault="005853E5" w:rsidP="005853E5">
      <w:pPr>
        <w:pStyle w:val="berschrift4"/>
        <w:rPr>
          <w:noProof/>
        </w:rPr>
      </w:pPr>
      <w:bookmarkStart w:id="529" w:name="_Toc68186617"/>
      <w:r>
        <w:rPr>
          <w:noProof/>
        </w:rPr>
        <w:t>Regler</w:t>
      </w:r>
      <w:bookmarkEnd w:id="529"/>
    </w:p>
    <w:p w14:paraId="4B7EB4DD" w14:textId="0BAE575C" w:rsidR="005853E5" w:rsidRDefault="005853E5" w:rsidP="005853E5">
      <w:pPr>
        <w:keepNext/>
      </w:pPr>
      <w:r>
        <w:rPr>
          <w:rFonts w:cs="Times New Roman"/>
          <w:noProof/>
        </w:rPr>
        <w:drawing>
          <wp:inline distT="0" distB="0" distL="0" distR="0" wp14:anchorId="357A27C5" wp14:editId="3BDC40CA">
            <wp:extent cx="4067175" cy="28479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3"/>
                    <pic:cNvPicPr>
                      <a:picLocks noChangeAspect="1" noChangeArrowheads="1"/>
                    </pic:cNvPicPr>
                  </pic:nvPicPr>
                  <pic:blipFill>
                    <a:blip r:embed="rId88">
                      <a:extLst>
                        <a:ext uri="{28A0092B-C50C-407E-A947-70E740481C1C}">
                          <a14:useLocalDpi xmlns:a14="http://schemas.microsoft.com/office/drawing/2010/main" val="0"/>
                        </a:ext>
                      </a:extLst>
                    </a:blip>
                    <a:srcRect l="5232" t="30566" r="14954" b="38025"/>
                    <a:stretch>
                      <a:fillRect/>
                    </a:stretch>
                  </pic:blipFill>
                  <pic:spPr bwMode="auto">
                    <a:xfrm>
                      <a:off x="0" y="0"/>
                      <a:ext cx="4067175" cy="2847975"/>
                    </a:xfrm>
                    <a:prstGeom prst="rect">
                      <a:avLst/>
                    </a:prstGeom>
                    <a:noFill/>
                    <a:ln>
                      <a:noFill/>
                    </a:ln>
                  </pic:spPr>
                </pic:pic>
              </a:graphicData>
            </a:graphic>
          </wp:inline>
        </w:drawing>
      </w:r>
    </w:p>
    <w:p w14:paraId="56ED5228" w14:textId="6E4AB0EF" w:rsidR="005853E5" w:rsidRDefault="005853E5" w:rsidP="005853E5">
      <w:pPr>
        <w:pStyle w:val="Beschriftung"/>
        <w:rPr>
          <w:rFonts w:cs="Times New Roman"/>
        </w:rPr>
      </w:pPr>
      <w:bookmarkStart w:id="530" w:name="_Toc68186746"/>
      <w:r>
        <w:t xml:space="preserve">Abbildung </w:t>
      </w:r>
      <w:fldSimple w:instr=" SEQ Abbildung \* ARABIC ">
        <w:r w:rsidR="00187300">
          <w:rPr>
            <w:noProof/>
          </w:rPr>
          <w:t>78</w:t>
        </w:r>
      </w:fldSimple>
      <w:r>
        <w:t xml:space="preserve"> Regler</w:t>
      </w:r>
      <w:bookmarkEnd w:id="530"/>
    </w:p>
    <w:p w14:paraId="6975BA7F" w14:textId="77777777" w:rsidR="005853E5" w:rsidRDefault="005853E5" w:rsidP="005853E5">
      <w:pPr>
        <w:rPr>
          <w:rFonts w:cs="Times New Roman"/>
        </w:rPr>
      </w:pPr>
    </w:p>
    <w:p w14:paraId="64807E8A" w14:textId="77777777" w:rsidR="005853E5" w:rsidRDefault="005853E5" w:rsidP="005853E5">
      <w:pPr>
        <w:pStyle w:val="berschrift2"/>
        <w:rPr>
          <w:rFonts w:cs="Times New Roman"/>
        </w:rPr>
      </w:pPr>
      <w:bookmarkStart w:id="531" w:name="_Toc60765259"/>
      <w:bookmarkStart w:id="532" w:name="_Toc61261551"/>
      <w:bookmarkStart w:id="533" w:name="_Toc63408954"/>
      <w:bookmarkStart w:id="534" w:name="_Toc64823247"/>
      <w:bookmarkStart w:id="535" w:name="_Toc68186618"/>
      <w:r>
        <w:rPr>
          <w:rFonts w:cs="Times New Roman"/>
        </w:rPr>
        <w:lastRenderedPageBreak/>
        <w:t>Mainboard Platine</w:t>
      </w:r>
      <w:bookmarkEnd w:id="531"/>
      <w:bookmarkEnd w:id="532"/>
      <w:bookmarkEnd w:id="533"/>
      <w:bookmarkEnd w:id="534"/>
      <w:bookmarkEnd w:id="535"/>
      <w:r>
        <w:rPr>
          <w:rFonts w:cs="Times New Roman"/>
        </w:rPr>
        <w:t xml:space="preserve"> </w:t>
      </w:r>
    </w:p>
    <w:p w14:paraId="30835D42" w14:textId="77777777" w:rsidR="005853E5" w:rsidRDefault="005853E5" w:rsidP="005853E5">
      <w:pPr>
        <w:pStyle w:val="berschrift3"/>
        <w:rPr>
          <w:rFonts w:cs="Times New Roman"/>
        </w:rPr>
      </w:pPr>
      <w:bookmarkStart w:id="536" w:name="_Toc60765260"/>
      <w:bookmarkStart w:id="537" w:name="_Toc61261552"/>
      <w:bookmarkStart w:id="538" w:name="_Toc63408955"/>
      <w:bookmarkStart w:id="539" w:name="_Toc64823248"/>
      <w:bookmarkStart w:id="540" w:name="_Toc68186619"/>
      <w:r>
        <w:rPr>
          <w:rFonts w:cs="Times New Roman"/>
        </w:rPr>
        <w:t xml:space="preserve">Erstellen der </w:t>
      </w:r>
      <w:proofErr w:type="spellStart"/>
      <w:r>
        <w:rPr>
          <w:rFonts w:cs="Times New Roman"/>
        </w:rPr>
        <w:t>KiCad</w:t>
      </w:r>
      <w:proofErr w:type="spellEnd"/>
      <w:r>
        <w:rPr>
          <w:rFonts w:cs="Times New Roman"/>
        </w:rPr>
        <w:t xml:space="preserve"> Schaltung</w:t>
      </w:r>
      <w:bookmarkEnd w:id="536"/>
      <w:bookmarkEnd w:id="537"/>
      <w:bookmarkEnd w:id="538"/>
      <w:bookmarkEnd w:id="539"/>
      <w:bookmarkEnd w:id="540"/>
      <w:r>
        <w:rPr>
          <w:rFonts w:cs="Times New Roman"/>
        </w:rPr>
        <w:t xml:space="preserve"> </w:t>
      </w:r>
    </w:p>
    <w:p w14:paraId="3A9D80BF" w14:textId="7AE23127" w:rsidR="005853E5" w:rsidRDefault="005853E5" w:rsidP="005853E5">
      <w:pPr>
        <w:rPr>
          <w:rFonts w:cs="Times New Roman"/>
        </w:rPr>
      </w:pPr>
      <w:r>
        <w:rPr>
          <w:rFonts w:cs="Times New Roman"/>
          <w:noProof/>
        </w:rPr>
        <w:drawing>
          <wp:inline distT="0" distB="0" distL="0" distR="0" wp14:anchorId="2A5492A6" wp14:editId="3AB6337E">
            <wp:extent cx="5760720" cy="3970655"/>
            <wp:effectExtent l="0" t="318"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5760720" cy="3970655"/>
                    </a:xfrm>
                    <a:prstGeom prst="rect">
                      <a:avLst/>
                    </a:prstGeom>
                    <a:noFill/>
                    <a:ln>
                      <a:noFill/>
                    </a:ln>
                  </pic:spPr>
                </pic:pic>
              </a:graphicData>
            </a:graphic>
          </wp:inline>
        </w:drawing>
      </w:r>
    </w:p>
    <w:p w14:paraId="4760FC13" w14:textId="77777777" w:rsidR="005853E5" w:rsidRDefault="005853E5" w:rsidP="005853E5">
      <w:pPr>
        <w:pStyle w:val="berschrift3"/>
        <w:rPr>
          <w:rFonts w:cs="Times New Roman"/>
        </w:rPr>
      </w:pPr>
      <w:bookmarkStart w:id="541" w:name="_Toc60473615"/>
      <w:bookmarkStart w:id="542" w:name="_Toc60765261"/>
      <w:bookmarkStart w:id="543" w:name="_Toc61261553"/>
      <w:bookmarkStart w:id="544" w:name="_Toc63408956"/>
      <w:bookmarkStart w:id="545" w:name="_Toc64823249"/>
      <w:bookmarkStart w:id="546" w:name="_Toc68186620"/>
      <w:r>
        <w:rPr>
          <w:rFonts w:cs="Times New Roman"/>
        </w:rPr>
        <w:t>Schaltungserklärung</w:t>
      </w:r>
      <w:bookmarkEnd w:id="541"/>
      <w:bookmarkEnd w:id="542"/>
      <w:bookmarkEnd w:id="543"/>
      <w:bookmarkEnd w:id="544"/>
      <w:bookmarkEnd w:id="545"/>
      <w:bookmarkEnd w:id="546"/>
    </w:p>
    <w:p w14:paraId="6EB332D3" w14:textId="77777777" w:rsidR="005853E5" w:rsidRDefault="005853E5" w:rsidP="005853E5">
      <w:r>
        <w:t>Die Mainboard-Platine war dafür vorgesehen die ganze CSSU zu steuern. Das bedeutet Motoransteuerung, Datenerfassung und Bearbeitung bzw. Ausgabe und Interaktion mit dem Benutzer.</w:t>
      </w:r>
    </w:p>
    <w:p w14:paraId="6BB1C541" w14:textId="77777777" w:rsidR="005853E5" w:rsidRDefault="005853E5" w:rsidP="005853E5">
      <w:pPr>
        <w:rPr>
          <w:rFonts w:cs="Times New Roman"/>
        </w:rPr>
      </w:pPr>
      <w:r>
        <w:rPr>
          <w:rFonts w:cs="Times New Roman"/>
        </w:rPr>
        <w:t xml:space="preserve">Bei der Mainboard Schaltung haben wir zum ersten Mal einen Microcontroller ohne dem dazugehörigen Microcontroller -Board verwendet. Hier mussten wir auf bestimmte Kriterien achten, um die Funktionalität des µController zu gewehrleisten. </w:t>
      </w:r>
    </w:p>
    <w:p w14:paraId="1DE95184" w14:textId="77777777" w:rsidR="005853E5" w:rsidRDefault="005853E5" w:rsidP="005853E5">
      <w:pPr>
        <w:rPr>
          <w:rFonts w:cs="Times New Roman"/>
        </w:rPr>
      </w:pPr>
    </w:p>
    <w:p w14:paraId="1AE8F505" w14:textId="77777777" w:rsidR="005853E5" w:rsidRDefault="005853E5" w:rsidP="005853E5">
      <w:pPr>
        <w:rPr>
          <w:rFonts w:cs="Times New Roman"/>
        </w:rPr>
      </w:pPr>
    </w:p>
    <w:p w14:paraId="760C7FE7" w14:textId="77777777" w:rsidR="005853E5" w:rsidRDefault="005853E5" w:rsidP="005853E5">
      <w:pPr>
        <w:pStyle w:val="berschrift4"/>
        <w:rPr>
          <w:rFonts w:cs="Times New Roman"/>
        </w:rPr>
      </w:pPr>
      <w:bookmarkStart w:id="547" w:name="_Toc61261554"/>
      <w:bookmarkStart w:id="548" w:name="_Toc63408957"/>
      <w:bookmarkStart w:id="549" w:name="_Toc64823250"/>
      <w:bookmarkStart w:id="550" w:name="_Toc68186621"/>
      <w:r>
        <w:rPr>
          <w:rFonts w:cs="Times New Roman"/>
        </w:rPr>
        <w:lastRenderedPageBreak/>
        <w:t>Versorgung</w:t>
      </w:r>
      <w:bookmarkEnd w:id="547"/>
      <w:bookmarkEnd w:id="548"/>
      <w:bookmarkEnd w:id="549"/>
      <w:bookmarkEnd w:id="550"/>
    </w:p>
    <w:p w14:paraId="5893BEDF" w14:textId="0CF09AB5" w:rsidR="005853E5" w:rsidRDefault="005853E5" w:rsidP="005853E5">
      <w:pPr>
        <w:rPr>
          <w:rFonts w:cs="Times New Roman"/>
        </w:rPr>
      </w:pPr>
      <w:r>
        <w:rPr>
          <w:rFonts w:cs="Times New Roman"/>
        </w:rPr>
        <w:t xml:space="preserve">Für die Versorgung sorgt ein linearer Spannungsregler der 7,4V von der Regler Schaltung auf ein 5V Potential regelt. </w:t>
      </w:r>
      <w:proofErr w:type="gramStart"/>
      <w:r>
        <w:rPr>
          <w:rFonts w:cs="Times New Roman"/>
        </w:rPr>
        <w:t xml:space="preserve">Siehe </w:t>
      </w:r>
      <w:r w:rsidR="00755414">
        <w:rPr>
          <w:rFonts w:cs="Times New Roman"/>
        </w:rPr>
        <w:t>.</w:t>
      </w:r>
      <w:proofErr w:type="gramEnd"/>
      <w:r>
        <w:rPr>
          <w:rFonts w:cs="Times New Roman"/>
        </w:rPr>
        <w:fldChar w:fldCharType="begin"/>
      </w:r>
      <w:r>
        <w:rPr>
          <w:rFonts w:cs="Times New Roman"/>
        </w:rPr>
        <w:instrText xml:space="preserve"> REF _Ref60481549 \h  \* MERGEFORMAT </w:instrText>
      </w:r>
      <w:r>
        <w:rPr>
          <w:rFonts w:cs="Times New Roman"/>
        </w:rPr>
      </w:r>
      <w:r>
        <w:rPr>
          <w:rFonts w:cs="Times New Roman"/>
        </w:rPr>
        <w:fldChar w:fldCharType="separate"/>
      </w:r>
      <w:r w:rsidR="00187300">
        <w:rPr>
          <w:rFonts w:cs="Times New Roman"/>
        </w:rPr>
        <w:t xml:space="preserve">Abbildung </w:t>
      </w:r>
      <w:r w:rsidR="00187300">
        <w:rPr>
          <w:rFonts w:cs="Times New Roman"/>
          <w:noProof/>
        </w:rPr>
        <w:t>79</w:t>
      </w:r>
      <w:r w:rsidR="00187300">
        <w:rPr>
          <w:rFonts w:cs="Times New Roman"/>
        </w:rPr>
        <w:t xml:space="preserve"> Linearer Spannungsregler für den </w:t>
      </w:r>
      <w:r>
        <w:rPr>
          <w:rFonts w:cs="Times New Roman"/>
        </w:rPr>
        <w:fldChar w:fldCharType="end"/>
      </w:r>
      <w:r w:rsidR="0056073A">
        <w:rPr>
          <w:rFonts w:cs="Times New Roman"/>
        </w:rPr>
        <w:t>Mikrocontroller.</w:t>
      </w:r>
    </w:p>
    <w:p w14:paraId="370E57E4" w14:textId="2769B63F" w:rsidR="005853E5" w:rsidRDefault="005853E5" w:rsidP="005853E5">
      <w:pPr>
        <w:keepNext/>
        <w:rPr>
          <w:rFonts w:cs="Times New Roman"/>
        </w:rPr>
      </w:pPr>
      <w:r>
        <w:rPr>
          <w:rFonts w:cs="Times New Roman"/>
          <w:noProof/>
        </w:rPr>
        <w:drawing>
          <wp:inline distT="0" distB="0" distL="0" distR="0" wp14:anchorId="098ABB3B" wp14:editId="2CBE9BBF">
            <wp:extent cx="5124450" cy="3505200"/>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4450" cy="3505200"/>
                    </a:xfrm>
                    <a:prstGeom prst="rect">
                      <a:avLst/>
                    </a:prstGeom>
                    <a:noFill/>
                    <a:ln>
                      <a:noFill/>
                    </a:ln>
                  </pic:spPr>
                </pic:pic>
              </a:graphicData>
            </a:graphic>
          </wp:inline>
        </w:drawing>
      </w:r>
    </w:p>
    <w:p w14:paraId="3C4E885D" w14:textId="1380F5C1" w:rsidR="005853E5" w:rsidRDefault="005853E5" w:rsidP="005853E5">
      <w:pPr>
        <w:pStyle w:val="Beschriftung"/>
        <w:rPr>
          <w:rFonts w:cs="Times New Roman"/>
        </w:rPr>
      </w:pPr>
      <w:bookmarkStart w:id="551" w:name="_Ref60481549"/>
      <w:bookmarkStart w:id="552" w:name="_Toc68186747"/>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79</w:t>
      </w:r>
      <w:r>
        <w:fldChar w:fldCharType="end"/>
      </w:r>
      <w:r>
        <w:rPr>
          <w:rFonts w:cs="Times New Roman"/>
        </w:rPr>
        <w:t xml:space="preserve"> Linearer Spannungsregler für den </w:t>
      </w:r>
      <w:bookmarkEnd w:id="551"/>
      <w:r>
        <w:rPr>
          <w:rFonts w:cs="Times New Roman"/>
        </w:rPr>
        <w:t>Microcontroller</w:t>
      </w:r>
      <w:bookmarkEnd w:id="552"/>
    </w:p>
    <w:p w14:paraId="2BD23D04" w14:textId="6A96AB43" w:rsidR="005853E5" w:rsidRDefault="005853E5" w:rsidP="005853E5">
      <w:pPr>
        <w:rPr>
          <w:rFonts w:cs="Times New Roman"/>
        </w:rPr>
      </w:pPr>
      <w:r>
        <w:rPr>
          <w:rFonts w:cs="Times New Roman"/>
        </w:rPr>
        <w:t xml:space="preserve">Diese 5V werden dann noch am Microcontroller von mehreren Stützkondensatoren und einer Spule stabilisiert. Siehe </w:t>
      </w:r>
      <w:r>
        <w:rPr>
          <w:rFonts w:cs="Times New Roman"/>
        </w:rPr>
        <w:fldChar w:fldCharType="begin"/>
      </w:r>
      <w:r>
        <w:rPr>
          <w:rFonts w:cs="Times New Roman"/>
        </w:rPr>
        <w:instrText xml:space="preserve"> REF _Ref60481568 \h  \* MERGEFORMAT </w:instrText>
      </w:r>
      <w:r>
        <w:rPr>
          <w:rFonts w:cs="Times New Roman"/>
        </w:rPr>
      </w:r>
      <w:r>
        <w:rPr>
          <w:rFonts w:cs="Times New Roman"/>
        </w:rPr>
        <w:fldChar w:fldCharType="separate"/>
      </w:r>
      <w:r w:rsidR="00187300">
        <w:rPr>
          <w:rFonts w:cs="Times New Roman"/>
        </w:rPr>
        <w:t xml:space="preserve">Abbildung </w:t>
      </w:r>
      <w:r w:rsidR="00187300">
        <w:rPr>
          <w:rFonts w:cs="Times New Roman"/>
          <w:noProof/>
        </w:rPr>
        <w:t>80</w:t>
      </w:r>
      <w:r w:rsidR="00187300">
        <w:rPr>
          <w:rFonts w:cs="Times New Roman"/>
        </w:rPr>
        <w:t xml:space="preserve"> Stabilisierung der Versorgung am </w:t>
      </w:r>
      <w:r>
        <w:rPr>
          <w:rFonts w:cs="Times New Roman"/>
        </w:rPr>
        <w:fldChar w:fldCharType="end"/>
      </w:r>
      <w:r>
        <w:rPr>
          <w:rFonts w:cs="Times New Roman"/>
        </w:rPr>
        <w:t>Microcontroller.</w:t>
      </w:r>
    </w:p>
    <w:p w14:paraId="3B7B8524" w14:textId="2641B014" w:rsidR="005853E5" w:rsidRDefault="005853E5" w:rsidP="005853E5">
      <w:pPr>
        <w:keepNext/>
        <w:rPr>
          <w:rFonts w:cs="Times New Roman"/>
        </w:rPr>
      </w:pPr>
      <w:r>
        <w:rPr>
          <w:rFonts w:cs="Times New Roman"/>
          <w:noProof/>
        </w:rPr>
        <w:drawing>
          <wp:inline distT="0" distB="0" distL="0" distR="0" wp14:anchorId="2A3D8081" wp14:editId="6DBDD282">
            <wp:extent cx="5105400" cy="26193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5400" cy="2619375"/>
                    </a:xfrm>
                    <a:prstGeom prst="rect">
                      <a:avLst/>
                    </a:prstGeom>
                    <a:noFill/>
                    <a:ln>
                      <a:noFill/>
                    </a:ln>
                  </pic:spPr>
                </pic:pic>
              </a:graphicData>
            </a:graphic>
          </wp:inline>
        </w:drawing>
      </w:r>
    </w:p>
    <w:p w14:paraId="0CAF82E2" w14:textId="29E38946" w:rsidR="005853E5" w:rsidRDefault="005853E5" w:rsidP="005853E5">
      <w:pPr>
        <w:pStyle w:val="Beschriftung"/>
        <w:rPr>
          <w:rFonts w:cs="Times New Roman"/>
        </w:rPr>
      </w:pPr>
      <w:bookmarkStart w:id="553" w:name="_Ref60481568"/>
      <w:bookmarkStart w:id="554" w:name="_Toc68186748"/>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80</w:t>
      </w:r>
      <w:r>
        <w:fldChar w:fldCharType="end"/>
      </w:r>
      <w:r>
        <w:rPr>
          <w:rFonts w:cs="Times New Roman"/>
        </w:rPr>
        <w:t xml:space="preserve"> Stabilisierung der Versorgung am </w:t>
      </w:r>
      <w:bookmarkEnd w:id="553"/>
      <w:r>
        <w:rPr>
          <w:rFonts w:cs="Times New Roman"/>
        </w:rPr>
        <w:t>Microcontroller</w:t>
      </w:r>
      <w:bookmarkEnd w:id="554"/>
    </w:p>
    <w:p w14:paraId="443CD28C" w14:textId="77777777" w:rsidR="005853E5" w:rsidRDefault="005853E5" w:rsidP="005853E5"/>
    <w:p w14:paraId="6C661268" w14:textId="77777777" w:rsidR="005853E5" w:rsidRDefault="005853E5" w:rsidP="005853E5">
      <w:pPr>
        <w:pStyle w:val="berschrift4"/>
        <w:rPr>
          <w:rFonts w:cs="Times New Roman"/>
        </w:rPr>
      </w:pPr>
      <w:bookmarkStart w:id="555" w:name="_Toc61261555"/>
      <w:bookmarkStart w:id="556" w:name="_Toc63408958"/>
      <w:bookmarkStart w:id="557" w:name="_Toc64823251"/>
      <w:bookmarkStart w:id="558" w:name="_Toc68186622"/>
      <w:r>
        <w:rPr>
          <w:rFonts w:cs="Times New Roman"/>
        </w:rPr>
        <w:lastRenderedPageBreak/>
        <w:t>Clock</w:t>
      </w:r>
      <w:bookmarkEnd w:id="555"/>
      <w:bookmarkEnd w:id="556"/>
      <w:bookmarkEnd w:id="557"/>
      <w:bookmarkEnd w:id="558"/>
    </w:p>
    <w:p w14:paraId="22DD1FE9" w14:textId="60DD84CF" w:rsidR="005853E5" w:rsidRDefault="005853E5" w:rsidP="005853E5">
      <w:pPr>
        <w:rPr>
          <w:rFonts w:cs="Times New Roman"/>
        </w:rPr>
      </w:pPr>
      <w:r>
        <w:rPr>
          <w:rFonts w:cs="Times New Roman"/>
        </w:rPr>
        <w:t xml:space="preserve">Unser Microcontroller hat eine interne Clock von 8Mhz. Wodurch wir aber für unsere Anwendung eine größere Frequenz brauchen und die interne Clock meist nicht so genau wie eine externe ist haben wir uns dafür entschieden eine externe Clock zu verwenden. Hierfür mussten wir in unserem Fall den </w:t>
      </w:r>
      <w:proofErr w:type="spellStart"/>
      <w:r>
        <w:rPr>
          <w:rFonts w:cs="Times New Roman"/>
        </w:rPr>
        <w:t>Quartz</w:t>
      </w:r>
      <w:proofErr w:type="spellEnd"/>
      <w:r>
        <w:rPr>
          <w:rFonts w:cs="Times New Roman"/>
        </w:rPr>
        <w:t xml:space="preserve"> mit dem Microcontroller verbinden und zwei Kondensatoren gegen GND hinzufügen. Siehe </w:t>
      </w:r>
      <w:r>
        <w:rPr>
          <w:rFonts w:cs="Times New Roman"/>
        </w:rPr>
        <w:fldChar w:fldCharType="begin"/>
      </w:r>
      <w:r>
        <w:rPr>
          <w:rFonts w:cs="Times New Roman"/>
        </w:rPr>
        <w:instrText xml:space="preserve"> REF _Ref60481581 \h  \* MERGEFORMAT </w:instrText>
      </w:r>
      <w:r>
        <w:rPr>
          <w:rFonts w:cs="Times New Roman"/>
        </w:rPr>
      </w:r>
      <w:r>
        <w:rPr>
          <w:rFonts w:cs="Times New Roman"/>
        </w:rPr>
        <w:fldChar w:fldCharType="separate"/>
      </w:r>
      <w:r w:rsidR="00187300">
        <w:rPr>
          <w:rFonts w:cs="Times New Roman"/>
        </w:rPr>
        <w:t xml:space="preserve">Abbildung </w:t>
      </w:r>
      <w:r w:rsidR="00187300">
        <w:rPr>
          <w:rFonts w:cs="Times New Roman"/>
          <w:noProof/>
        </w:rPr>
        <w:t xml:space="preserve">81 </w:t>
      </w:r>
      <w:r w:rsidR="00187300">
        <w:rPr>
          <w:rFonts w:cs="Times New Roman"/>
        </w:rPr>
        <w:t>Externe Clock</w:t>
      </w:r>
      <w:r>
        <w:rPr>
          <w:rFonts w:cs="Times New Roman"/>
        </w:rPr>
        <w:fldChar w:fldCharType="end"/>
      </w:r>
      <w:r>
        <w:rPr>
          <w:rFonts w:cs="Times New Roman"/>
        </w:rPr>
        <w:t>. Die Werte wurden dem Datenblatt (Siehe Atmega2560</w:t>
      </w:r>
      <w:r w:rsidR="00B234C8">
        <w:rPr>
          <w:rFonts w:cs="Times New Roman"/>
        </w:rPr>
        <w:t xml:space="preserve"> Datenblatt</w:t>
      </w:r>
      <w:r>
        <w:rPr>
          <w:rFonts w:cs="Times New Roman"/>
        </w:rPr>
        <w:t xml:space="preserve"> Seite 4</w:t>
      </w:r>
      <w:r w:rsidR="000770B0">
        <w:rPr>
          <w:rFonts w:cs="Times New Roman"/>
        </w:rPr>
        <w:t>3</w:t>
      </w:r>
      <w:r>
        <w:rPr>
          <w:rFonts w:cs="Times New Roman"/>
        </w:rPr>
        <w:t>. Table 10-5.) entnommen.</w:t>
      </w:r>
      <w:r w:rsidR="000770B0">
        <w:rPr>
          <w:rFonts w:cs="Times New Roman"/>
        </w:rPr>
        <w:t xml:space="preserve"> [</w:t>
      </w:r>
      <w:r w:rsidR="00755414">
        <w:rPr>
          <w:rFonts w:cs="Times New Roman"/>
        </w:rPr>
        <w:t>23</w:t>
      </w:r>
      <w:r w:rsidR="000770B0">
        <w:rPr>
          <w:rFonts w:cs="Times New Roman"/>
        </w:rPr>
        <w:t>]</w:t>
      </w:r>
    </w:p>
    <w:p w14:paraId="181DF880" w14:textId="31482330" w:rsidR="005853E5" w:rsidRDefault="005853E5" w:rsidP="005853E5">
      <w:pPr>
        <w:keepNext/>
        <w:rPr>
          <w:rFonts w:cs="Times New Roman"/>
        </w:rPr>
      </w:pPr>
      <w:r>
        <w:rPr>
          <w:rFonts w:cs="Times New Roman"/>
          <w:noProof/>
        </w:rPr>
        <w:drawing>
          <wp:inline distT="0" distB="0" distL="0" distR="0" wp14:anchorId="1477A5F0" wp14:editId="2E2735CF">
            <wp:extent cx="5760720" cy="3151505"/>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151505"/>
                    </a:xfrm>
                    <a:prstGeom prst="rect">
                      <a:avLst/>
                    </a:prstGeom>
                    <a:noFill/>
                    <a:ln>
                      <a:noFill/>
                    </a:ln>
                  </pic:spPr>
                </pic:pic>
              </a:graphicData>
            </a:graphic>
          </wp:inline>
        </w:drawing>
      </w:r>
    </w:p>
    <w:p w14:paraId="50D30B95" w14:textId="184883B4" w:rsidR="005853E5" w:rsidRDefault="005853E5" w:rsidP="005853E5">
      <w:pPr>
        <w:pStyle w:val="Beschriftung"/>
        <w:rPr>
          <w:rFonts w:cs="Times New Roman"/>
        </w:rPr>
      </w:pPr>
      <w:bookmarkStart w:id="559" w:name="_Ref60481581"/>
      <w:bookmarkStart w:id="560" w:name="_Toc68186749"/>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81</w:t>
      </w:r>
      <w:r>
        <w:fldChar w:fldCharType="end"/>
      </w:r>
      <w:r>
        <w:rPr>
          <w:rFonts w:cs="Times New Roman"/>
        </w:rPr>
        <w:t xml:space="preserve"> Externe Clock</w:t>
      </w:r>
      <w:bookmarkEnd w:id="559"/>
      <w:bookmarkEnd w:id="560"/>
    </w:p>
    <w:p w14:paraId="4B703F1A" w14:textId="77777777" w:rsidR="005853E5" w:rsidRDefault="005853E5" w:rsidP="005853E5">
      <w:pPr>
        <w:pStyle w:val="berschrift4"/>
        <w:rPr>
          <w:rFonts w:cs="Times New Roman"/>
        </w:rPr>
      </w:pPr>
      <w:bookmarkStart w:id="561" w:name="_Toc61261556"/>
      <w:bookmarkStart w:id="562" w:name="_Toc63408959"/>
      <w:bookmarkStart w:id="563" w:name="_Toc64823252"/>
      <w:bookmarkStart w:id="564" w:name="_Toc68186623"/>
      <w:r>
        <w:rPr>
          <w:rFonts w:cs="Times New Roman"/>
        </w:rPr>
        <w:t>Kommunikation zum µController</w:t>
      </w:r>
      <w:bookmarkEnd w:id="561"/>
      <w:bookmarkEnd w:id="562"/>
      <w:bookmarkEnd w:id="563"/>
      <w:bookmarkEnd w:id="564"/>
    </w:p>
    <w:p w14:paraId="2C319878" w14:textId="720371BF" w:rsidR="005853E5" w:rsidRDefault="005853E5" w:rsidP="005853E5">
      <w:pPr>
        <w:rPr>
          <w:rFonts w:cs="Times New Roman"/>
        </w:rPr>
      </w:pPr>
      <w:r>
        <w:rPr>
          <w:rFonts w:cs="Times New Roman"/>
        </w:rPr>
        <w:t xml:space="preserve">Um jetzt mit dem Microcontroller zu kommunizieren haben wir uns entschieden das ganze über die ICSP-Schnittstelle zu machen, da wir uns hier einige Bauteile sparen, weil wir dadurch keinen USBUART-Converter brauchen. Weiters können wir hier entscheiden, ob wir den Microcontroller mit oder ohne Bootloader verwenden möchten. Die ICSP-Schnittstelle verwendet 6-Pins, darunter auch die normalen SPI-Pins. Siehe </w:t>
      </w:r>
      <w:r>
        <w:rPr>
          <w:rFonts w:cs="Times New Roman"/>
        </w:rPr>
        <w:fldChar w:fldCharType="begin"/>
      </w:r>
      <w:r>
        <w:rPr>
          <w:rFonts w:cs="Times New Roman"/>
        </w:rPr>
        <w:instrText xml:space="preserve"> REF _Ref60481594 \h  \* MERGEFORMAT </w:instrText>
      </w:r>
      <w:r>
        <w:rPr>
          <w:rFonts w:cs="Times New Roman"/>
        </w:rPr>
      </w:r>
      <w:r>
        <w:rPr>
          <w:rFonts w:cs="Times New Roman"/>
        </w:rPr>
        <w:fldChar w:fldCharType="separate"/>
      </w:r>
      <w:r w:rsidR="00187300">
        <w:rPr>
          <w:rFonts w:cs="Times New Roman"/>
        </w:rPr>
        <w:t xml:space="preserve">Abbildung </w:t>
      </w:r>
      <w:r w:rsidR="00187300">
        <w:rPr>
          <w:rFonts w:cs="Times New Roman"/>
          <w:noProof/>
        </w:rPr>
        <w:t>82</w:t>
      </w:r>
      <w:r w:rsidR="00187300">
        <w:rPr>
          <w:rFonts w:cs="Times New Roman"/>
        </w:rPr>
        <w:t xml:space="preserve"> ICSP-Schnittstelle</w:t>
      </w:r>
      <w:r>
        <w:rPr>
          <w:rFonts w:cs="Times New Roman"/>
        </w:rPr>
        <w:fldChar w:fldCharType="end"/>
      </w:r>
      <w:r>
        <w:rPr>
          <w:rFonts w:cs="Times New Roman"/>
        </w:rPr>
        <w:t>.</w:t>
      </w:r>
    </w:p>
    <w:p w14:paraId="05B30D23" w14:textId="67C510DA" w:rsidR="005853E5" w:rsidRDefault="005853E5" w:rsidP="005853E5">
      <w:pPr>
        <w:keepNext/>
        <w:rPr>
          <w:rFonts w:cs="Times New Roman"/>
        </w:rPr>
      </w:pPr>
      <w:r>
        <w:rPr>
          <w:rFonts w:cs="Times New Roman"/>
          <w:noProof/>
        </w:rPr>
        <w:lastRenderedPageBreak/>
        <w:drawing>
          <wp:inline distT="0" distB="0" distL="0" distR="0" wp14:anchorId="4D25B031" wp14:editId="6626562E">
            <wp:extent cx="2876550" cy="299085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76550" cy="2990850"/>
                    </a:xfrm>
                    <a:prstGeom prst="rect">
                      <a:avLst/>
                    </a:prstGeom>
                    <a:noFill/>
                    <a:ln>
                      <a:noFill/>
                    </a:ln>
                  </pic:spPr>
                </pic:pic>
              </a:graphicData>
            </a:graphic>
          </wp:inline>
        </w:drawing>
      </w:r>
    </w:p>
    <w:p w14:paraId="410BAD83" w14:textId="24E449A8" w:rsidR="005853E5" w:rsidRDefault="005853E5" w:rsidP="005853E5">
      <w:pPr>
        <w:pStyle w:val="Beschriftung"/>
        <w:rPr>
          <w:rFonts w:cs="Times New Roman"/>
        </w:rPr>
      </w:pPr>
      <w:bookmarkStart w:id="565" w:name="_Ref60481594"/>
      <w:bookmarkStart w:id="566" w:name="_Toc68186750"/>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82</w:t>
      </w:r>
      <w:r>
        <w:fldChar w:fldCharType="end"/>
      </w:r>
      <w:r>
        <w:rPr>
          <w:rFonts w:cs="Times New Roman"/>
        </w:rPr>
        <w:t xml:space="preserve"> ICSP-Schnittstelle</w:t>
      </w:r>
      <w:bookmarkEnd w:id="565"/>
      <w:bookmarkEnd w:id="566"/>
    </w:p>
    <w:p w14:paraId="780C6476" w14:textId="77777777" w:rsidR="005853E5" w:rsidRDefault="005853E5" w:rsidP="005853E5"/>
    <w:p w14:paraId="0E76F5F6" w14:textId="77777777" w:rsidR="005853E5" w:rsidRDefault="005853E5" w:rsidP="005853E5">
      <w:pPr>
        <w:pStyle w:val="berschrift4"/>
        <w:rPr>
          <w:rFonts w:cs="Times New Roman"/>
        </w:rPr>
      </w:pPr>
      <w:bookmarkStart w:id="567" w:name="_Toc61261557"/>
      <w:bookmarkStart w:id="568" w:name="_Toc63408960"/>
      <w:bookmarkStart w:id="569" w:name="_Toc64823253"/>
      <w:bookmarkStart w:id="570" w:name="_Toc68186624"/>
      <w:r>
        <w:rPr>
          <w:rFonts w:cs="Times New Roman"/>
        </w:rPr>
        <w:t xml:space="preserve">Kommunikation zu den </w:t>
      </w:r>
      <w:proofErr w:type="spellStart"/>
      <w:r>
        <w:rPr>
          <w:rFonts w:cs="Times New Roman"/>
        </w:rPr>
        <w:t>Peripherals</w:t>
      </w:r>
      <w:bookmarkEnd w:id="567"/>
      <w:bookmarkEnd w:id="568"/>
      <w:bookmarkEnd w:id="569"/>
      <w:bookmarkEnd w:id="570"/>
      <w:proofErr w:type="spellEnd"/>
    </w:p>
    <w:p w14:paraId="04C691D9" w14:textId="1E14CD91" w:rsidR="005853E5" w:rsidRDefault="005853E5" w:rsidP="005853E5">
      <w:pPr>
        <w:rPr>
          <w:rFonts w:cs="Times New Roman"/>
        </w:rPr>
      </w:pPr>
      <w:r>
        <w:rPr>
          <w:rFonts w:cs="Times New Roman"/>
        </w:rPr>
        <w:t xml:space="preserve">Für die Kommunikation der einzelnen </w:t>
      </w:r>
      <w:proofErr w:type="spellStart"/>
      <w:r>
        <w:rPr>
          <w:rFonts w:cs="Times New Roman"/>
        </w:rPr>
        <w:t>Peripherals</w:t>
      </w:r>
      <w:proofErr w:type="spellEnd"/>
      <w:r>
        <w:rPr>
          <w:rFonts w:cs="Times New Roman"/>
        </w:rPr>
        <w:t xml:space="preserve"> haben wir uns für die I²C-Verbindung entschieden, da die meisten unserer </w:t>
      </w:r>
      <w:proofErr w:type="spellStart"/>
      <w:r>
        <w:rPr>
          <w:rFonts w:cs="Times New Roman"/>
        </w:rPr>
        <w:t>Peripherals</w:t>
      </w:r>
      <w:proofErr w:type="spellEnd"/>
      <w:r>
        <w:rPr>
          <w:rFonts w:cs="Times New Roman"/>
        </w:rPr>
        <w:t xml:space="preserve"> nur über dieses Protokoll kommunizieren können. Hierfür mussten wir auch auf die Pull-Up Widerstände denken, die für die Verbindung notwendig sind. Siehe </w:t>
      </w:r>
      <w:r>
        <w:rPr>
          <w:rFonts w:cs="Times New Roman"/>
        </w:rPr>
        <w:fldChar w:fldCharType="begin"/>
      </w:r>
      <w:r>
        <w:rPr>
          <w:rFonts w:cs="Times New Roman"/>
        </w:rPr>
        <w:instrText xml:space="preserve"> REF _Ref60481609 \h  \* MERGEFORMAT </w:instrText>
      </w:r>
      <w:r>
        <w:rPr>
          <w:rFonts w:cs="Times New Roman"/>
        </w:rPr>
      </w:r>
      <w:r>
        <w:rPr>
          <w:rFonts w:cs="Times New Roman"/>
        </w:rPr>
        <w:fldChar w:fldCharType="separate"/>
      </w:r>
      <w:r w:rsidR="00187300">
        <w:rPr>
          <w:rFonts w:cs="Times New Roman"/>
        </w:rPr>
        <w:t xml:space="preserve">Abbildung </w:t>
      </w:r>
      <w:r w:rsidR="00187300">
        <w:rPr>
          <w:rFonts w:cs="Times New Roman"/>
          <w:noProof/>
        </w:rPr>
        <w:t>83</w:t>
      </w:r>
      <w:r w:rsidR="00187300">
        <w:rPr>
          <w:rFonts w:cs="Times New Roman"/>
        </w:rPr>
        <w:t xml:space="preserve"> Pull-Up Widerstände für I²C</w:t>
      </w:r>
      <w:r>
        <w:rPr>
          <w:rFonts w:cs="Times New Roman"/>
        </w:rPr>
        <w:fldChar w:fldCharType="end"/>
      </w:r>
      <w:r>
        <w:rPr>
          <w:rFonts w:cs="Times New Roman"/>
        </w:rPr>
        <w:t>.</w:t>
      </w:r>
    </w:p>
    <w:p w14:paraId="50D5DD24" w14:textId="2C0D0C16" w:rsidR="005853E5" w:rsidRDefault="005853E5" w:rsidP="005853E5">
      <w:pPr>
        <w:keepNext/>
        <w:rPr>
          <w:rFonts w:cs="Times New Roman"/>
        </w:rPr>
      </w:pPr>
      <w:r>
        <w:rPr>
          <w:rFonts w:cs="Times New Roman"/>
          <w:noProof/>
        </w:rPr>
        <w:drawing>
          <wp:inline distT="0" distB="0" distL="0" distR="0" wp14:anchorId="39E536FF" wp14:editId="43804CBF">
            <wp:extent cx="3048000" cy="2562225"/>
            <wp:effectExtent l="0" t="0" r="0"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8000" cy="2562225"/>
                    </a:xfrm>
                    <a:prstGeom prst="rect">
                      <a:avLst/>
                    </a:prstGeom>
                    <a:noFill/>
                    <a:ln>
                      <a:noFill/>
                    </a:ln>
                  </pic:spPr>
                </pic:pic>
              </a:graphicData>
            </a:graphic>
          </wp:inline>
        </w:drawing>
      </w:r>
    </w:p>
    <w:p w14:paraId="37918778" w14:textId="6230FAC8" w:rsidR="005853E5" w:rsidRDefault="005853E5" w:rsidP="005853E5">
      <w:pPr>
        <w:pStyle w:val="Beschriftung"/>
        <w:rPr>
          <w:rFonts w:cs="Times New Roman"/>
        </w:rPr>
      </w:pPr>
      <w:bookmarkStart w:id="571" w:name="_Ref60481609"/>
      <w:bookmarkStart w:id="572" w:name="_Toc68186751"/>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83</w:t>
      </w:r>
      <w:r>
        <w:fldChar w:fldCharType="end"/>
      </w:r>
      <w:r>
        <w:rPr>
          <w:rFonts w:cs="Times New Roman"/>
        </w:rPr>
        <w:t xml:space="preserve"> Pull-Up Widerstände für I²C</w:t>
      </w:r>
      <w:bookmarkEnd w:id="571"/>
      <w:bookmarkEnd w:id="572"/>
    </w:p>
    <w:p w14:paraId="6506D4D1" w14:textId="77777777" w:rsidR="005853E5" w:rsidRDefault="005853E5" w:rsidP="005853E5"/>
    <w:p w14:paraId="521F480A" w14:textId="77777777" w:rsidR="005853E5" w:rsidRDefault="005853E5" w:rsidP="005853E5"/>
    <w:p w14:paraId="151B99FA" w14:textId="77777777" w:rsidR="005853E5" w:rsidRDefault="005853E5" w:rsidP="005853E5"/>
    <w:p w14:paraId="5EEEC656" w14:textId="77777777" w:rsidR="005853E5" w:rsidRDefault="005853E5" w:rsidP="005853E5">
      <w:pPr>
        <w:pStyle w:val="berschrift3"/>
        <w:rPr>
          <w:rFonts w:cs="Times New Roman"/>
        </w:rPr>
      </w:pPr>
      <w:bookmarkStart w:id="573" w:name="_Toc60473616"/>
      <w:bookmarkStart w:id="574" w:name="_Toc60765262"/>
      <w:bookmarkStart w:id="575" w:name="_Toc61261558"/>
      <w:bookmarkStart w:id="576" w:name="_Toc63408961"/>
      <w:bookmarkStart w:id="577" w:name="_Toc64823254"/>
      <w:bookmarkStart w:id="578" w:name="_Toc68186625"/>
      <w:r>
        <w:rPr>
          <w:rFonts w:cs="Times New Roman"/>
        </w:rPr>
        <w:lastRenderedPageBreak/>
        <w:t>Bauteilwahl</w:t>
      </w:r>
      <w:bookmarkEnd w:id="573"/>
      <w:bookmarkEnd w:id="574"/>
      <w:bookmarkEnd w:id="575"/>
      <w:bookmarkEnd w:id="576"/>
      <w:bookmarkEnd w:id="577"/>
      <w:bookmarkEnd w:id="578"/>
    </w:p>
    <w:p w14:paraId="093BCC21" w14:textId="77777777" w:rsidR="005853E5" w:rsidRDefault="005853E5" w:rsidP="005853E5">
      <w:pPr>
        <w:rPr>
          <w:rFonts w:cs="Times New Roman"/>
        </w:rPr>
      </w:pPr>
      <w:r>
        <w:rPr>
          <w:rFonts w:cs="Times New Roman"/>
        </w:rPr>
        <w:t>Die meisten Bauteile wie Widerstände oder Kondensatoren wurden nach Angaben des Datenblattes gewählt. Andere Bauteile wiederum wurden frei von uns gewählt.</w:t>
      </w:r>
    </w:p>
    <w:p w14:paraId="5612BD44" w14:textId="77777777" w:rsidR="005853E5" w:rsidRDefault="005853E5" w:rsidP="005853E5">
      <w:pPr>
        <w:rPr>
          <w:rFonts w:cs="Times New Roman"/>
        </w:rPr>
      </w:pPr>
      <w:r>
        <w:rPr>
          <w:rFonts w:cs="Times New Roman"/>
        </w:rPr>
        <w:t>Folgende Bauteile wurden ausgewählt:</w:t>
      </w:r>
    </w:p>
    <w:p w14:paraId="27F3CB25" w14:textId="77777777" w:rsidR="005853E5" w:rsidRDefault="005853E5" w:rsidP="005853E5">
      <w:pPr>
        <w:pStyle w:val="Listenabsatz"/>
        <w:numPr>
          <w:ilvl w:val="0"/>
          <w:numId w:val="28"/>
        </w:numPr>
        <w:spacing w:line="252" w:lineRule="auto"/>
      </w:pPr>
      <w:r>
        <w:t>Atmega2560-16AU</w:t>
      </w:r>
    </w:p>
    <w:p w14:paraId="4EC5246E" w14:textId="77777777" w:rsidR="005853E5" w:rsidRDefault="005853E5" w:rsidP="005853E5">
      <w:pPr>
        <w:pStyle w:val="Listenabsatz"/>
      </w:pPr>
      <w:r>
        <w:t xml:space="preserve">Wir haben den Atmega2560 gewählt, da wir in Sorge waren, dass die </w:t>
      </w:r>
      <w:proofErr w:type="spellStart"/>
      <w:r>
        <w:t>Timer</w:t>
      </w:r>
      <w:proofErr w:type="spellEnd"/>
      <w:r>
        <w:t xml:space="preserve"> des Atmega328p für unsere Anwendung nicht ausreichen würden. Später wurde jedoch bemerkt, dass mit einem </w:t>
      </w:r>
      <w:proofErr w:type="spellStart"/>
      <w:r>
        <w:t>Timer</w:t>
      </w:r>
      <w:proofErr w:type="spellEnd"/>
      <w:r>
        <w:t xml:space="preserve"> des Atmega328p zwei Hardware-PWM-Signale erzeugt werden können, somit hätte dieser von Beginn an für diesen Verwendungsbereich genügt.</w:t>
      </w:r>
    </w:p>
    <w:p w14:paraId="7C136F91" w14:textId="77777777" w:rsidR="005853E5" w:rsidRDefault="005853E5" w:rsidP="005853E5">
      <w:pPr>
        <w:pStyle w:val="Listenabsatz"/>
        <w:numPr>
          <w:ilvl w:val="0"/>
          <w:numId w:val="28"/>
        </w:numPr>
        <w:spacing w:line="256" w:lineRule="auto"/>
      </w:pPr>
      <w:r>
        <w:t xml:space="preserve">AVR ISP </w:t>
      </w:r>
      <w:proofErr w:type="spellStart"/>
      <w:r>
        <w:t>mkII</w:t>
      </w:r>
      <w:proofErr w:type="spellEnd"/>
    </w:p>
    <w:p w14:paraId="10AC0531" w14:textId="77777777" w:rsidR="005853E5" w:rsidRDefault="005853E5" w:rsidP="005853E5">
      <w:pPr>
        <w:pStyle w:val="Listenabsatz"/>
      </w:pPr>
      <w:r>
        <w:t>Hier haben wir uns für dieses Modell entschieden, da es Preis-Leistungstechnisch das beste war. Weiters haben wir dieses Produkt wegen mehrerer Empfehlungen gewählt.</w:t>
      </w:r>
    </w:p>
    <w:p w14:paraId="324FD17D" w14:textId="77777777" w:rsidR="005853E5" w:rsidRDefault="005853E5" w:rsidP="005853E5">
      <w:pPr>
        <w:pStyle w:val="Listenabsatz"/>
        <w:numPr>
          <w:ilvl w:val="0"/>
          <w:numId w:val="28"/>
        </w:numPr>
        <w:spacing w:line="252" w:lineRule="auto"/>
      </w:pPr>
      <w:r>
        <w:t xml:space="preserve">MC78L05 </w:t>
      </w:r>
    </w:p>
    <w:p w14:paraId="3B247417" w14:textId="77777777" w:rsidR="005853E5" w:rsidRDefault="005853E5" w:rsidP="005853E5">
      <w:pPr>
        <w:pStyle w:val="Listenabsatz"/>
      </w:pPr>
      <w:r>
        <w:t>Der Spannungsregler wurde aus Gründen der Trivialität gewählt, weil wir ihn in den unteren Jahrgängen schon verwendet haben und der Preis war auch hier wieder stark mitwirkend.</w:t>
      </w:r>
    </w:p>
    <w:p w14:paraId="00865B5E" w14:textId="77777777" w:rsidR="005853E5" w:rsidRDefault="005853E5" w:rsidP="005853E5">
      <w:pPr>
        <w:pStyle w:val="Listenabsatz"/>
        <w:numPr>
          <w:ilvl w:val="0"/>
          <w:numId w:val="28"/>
        </w:numPr>
        <w:spacing w:line="252" w:lineRule="auto"/>
      </w:pPr>
      <w:r>
        <w:t>TC-6646056 (</w:t>
      </w:r>
      <w:proofErr w:type="spellStart"/>
      <w:r>
        <w:t>Quartz</w:t>
      </w:r>
      <w:proofErr w:type="spellEnd"/>
      <w:r>
        <w:t>)</w:t>
      </w:r>
    </w:p>
    <w:p w14:paraId="3D6BE3CA" w14:textId="77777777" w:rsidR="005853E5" w:rsidRDefault="005853E5" w:rsidP="005853E5">
      <w:pPr>
        <w:pStyle w:val="Listenabsatz"/>
      </w:pPr>
      <w:r>
        <w:t xml:space="preserve">Im Falle der externen Clock haben wir uns für diesen 16MHz </w:t>
      </w:r>
      <w:proofErr w:type="spellStart"/>
      <w:r>
        <w:t>Quartz</w:t>
      </w:r>
      <w:proofErr w:type="spellEnd"/>
      <w:r>
        <w:t xml:space="preserve"> entschieden, weil 16MHz die maximale Frequenz ist, die unser µC verwenden kann bzw. der </w:t>
      </w:r>
      <w:proofErr w:type="spellStart"/>
      <w:r>
        <w:t>Quartz</w:t>
      </w:r>
      <w:proofErr w:type="spellEnd"/>
      <w:r>
        <w:t xml:space="preserve"> genauer gegenüber einem Resonator ist. Jedoch hatten wir hier die Erkenntnis, dass der </w:t>
      </w:r>
      <w:proofErr w:type="spellStart"/>
      <w:r>
        <w:t>Quartz</w:t>
      </w:r>
      <w:proofErr w:type="spellEnd"/>
      <w:r>
        <w:t xml:space="preserve"> die falsche Entscheidung war, denn nur Resonatoren den µC mit 16MHz versorgen kann. Ein </w:t>
      </w:r>
      <w:proofErr w:type="spellStart"/>
      <w:r>
        <w:t>Quartz</w:t>
      </w:r>
      <w:proofErr w:type="spellEnd"/>
      <w:r>
        <w:t xml:space="preserve"> kann dies nur bis 10MHz. (Siehe Atmega2560 Seite 42. Table 10-5.).</w:t>
      </w:r>
    </w:p>
    <w:p w14:paraId="6F0E9087" w14:textId="77777777" w:rsidR="005853E5" w:rsidRDefault="005853E5" w:rsidP="005853E5">
      <w:pPr>
        <w:pStyle w:val="Listenabsatz"/>
      </w:pPr>
    </w:p>
    <w:p w14:paraId="1CCB6FAD" w14:textId="77777777" w:rsidR="005853E5" w:rsidRDefault="005853E5" w:rsidP="005853E5">
      <w:pPr>
        <w:pStyle w:val="Listenabsatz"/>
      </w:pPr>
    </w:p>
    <w:p w14:paraId="4387F13A" w14:textId="77777777" w:rsidR="005853E5" w:rsidRDefault="005853E5" w:rsidP="005853E5">
      <w:pPr>
        <w:pStyle w:val="Listenabsatz"/>
      </w:pPr>
    </w:p>
    <w:p w14:paraId="513E0C72" w14:textId="77777777" w:rsidR="005853E5" w:rsidRDefault="005853E5" w:rsidP="005853E5">
      <w:pPr>
        <w:pStyle w:val="Listenabsatz"/>
      </w:pPr>
    </w:p>
    <w:p w14:paraId="54704B1A" w14:textId="77777777" w:rsidR="005853E5" w:rsidRDefault="005853E5" w:rsidP="005853E5">
      <w:pPr>
        <w:pStyle w:val="Listenabsatz"/>
      </w:pPr>
    </w:p>
    <w:p w14:paraId="72FE0E8A" w14:textId="77777777" w:rsidR="005853E5" w:rsidRDefault="005853E5" w:rsidP="005853E5">
      <w:pPr>
        <w:pStyle w:val="Listenabsatz"/>
      </w:pPr>
    </w:p>
    <w:p w14:paraId="1780CC21" w14:textId="77777777" w:rsidR="005853E5" w:rsidRDefault="005853E5" w:rsidP="005853E5">
      <w:pPr>
        <w:pStyle w:val="Listenabsatz"/>
      </w:pPr>
    </w:p>
    <w:p w14:paraId="4323DB8A" w14:textId="77777777" w:rsidR="005853E5" w:rsidRDefault="005853E5" w:rsidP="005853E5">
      <w:pPr>
        <w:pStyle w:val="Listenabsatz"/>
      </w:pPr>
    </w:p>
    <w:p w14:paraId="51AA16E5" w14:textId="77777777" w:rsidR="005853E5" w:rsidRDefault="005853E5" w:rsidP="005853E5">
      <w:pPr>
        <w:pStyle w:val="Listenabsatz"/>
      </w:pPr>
    </w:p>
    <w:p w14:paraId="053D4043" w14:textId="77777777" w:rsidR="005853E5" w:rsidRDefault="005853E5" w:rsidP="005853E5">
      <w:pPr>
        <w:pStyle w:val="Listenabsatz"/>
      </w:pPr>
    </w:p>
    <w:p w14:paraId="19D7017D" w14:textId="77777777" w:rsidR="005853E5" w:rsidRDefault="005853E5" w:rsidP="005853E5">
      <w:pPr>
        <w:pStyle w:val="Listenabsatz"/>
      </w:pPr>
    </w:p>
    <w:p w14:paraId="6860E642" w14:textId="77777777" w:rsidR="005853E5" w:rsidRDefault="005853E5" w:rsidP="005853E5">
      <w:pPr>
        <w:pStyle w:val="Listenabsatz"/>
      </w:pPr>
    </w:p>
    <w:p w14:paraId="686E679D" w14:textId="77777777" w:rsidR="005853E5" w:rsidRDefault="005853E5" w:rsidP="005853E5">
      <w:pPr>
        <w:pStyle w:val="Listenabsatz"/>
      </w:pPr>
    </w:p>
    <w:p w14:paraId="6E89D29D" w14:textId="77777777" w:rsidR="005853E5" w:rsidRDefault="005853E5" w:rsidP="005853E5">
      <w:pPr>
        <w:pStyle w:val="Listenabsatz"/>
      </w:pPr>
    </w:p>
    <w:p w14:paraId="3861D669" w14:textId="77777777" w:rsidR="005853E5" w:rsidRDefault="005853E5" w:rsidP="005853E5">
      <w:pPr>
        <w:pStyle w:val="Listenabsatz"/>
      </w:pPr>
    </w:p>
    <w:p w14:paraId="1C6B39E9" w14:textId="77777777" w:rsidR="005853E5" w:rsidRDefault="005853E5" w:rsidP="005853E5">
      <w:pPr>
        <w:pStyle w:val="Listenabsatz"/>
      </w:pPr>
    </w:p>
    <w:p w14:paraId="58996939" w14:textId="77777777" w:rsidR="005853E5" w:rsidRDefault="005853E5" w:rsidP="005853E5">
      <w:pPr>
        <w:pStyle w:val="Listenabsatz"/>
      </w:pPr>
    </w:p>
    <w:p w14:paraId="106697C9" w14:textId="77777777" w:rsidR="005853E5" w:rsidRDefault="005853E5" w:rsidP="005853E5">
      <w:pPr>
        <w:pStyle w:val="Listenabsatz"/>
      </w:pPr>
    </w:p>
    <w:p w14:paraId="4AD9B8F5" w14:textId="77777777" w:rsidR="005853E5" w:rsidRDefault="005853E5" w:rsidP="005853E5">
      <w:pPr>
        <w:pStyle w:val="Listenabsatz"/>
      </w:pPr>
    </w:p>
    <w:p w14:paraId="1D997F06" w14:textId="77777777" w:rsidR="005853E5" w:rsidRDefault="005853E5" w:rsidP="005853E5">
      <w:pPr>
        <w:pStyle w:val="berschrift3"/>
      </w:pPr>
      <w:bookmarkStart w:id="579" w:name="_Toc68186626"/>
      <w:r>
        <w:lastRenderedPageBreak/>
        <w:t>Debugging</w:t>
      </w:r>
      <w:bookmarkEnd w:id="579"/>
    </w:p>
    <w:p w14:paraId="24AAD1DD" w14:textId="0E09A7F1" w:rsidR="005853E5" w:rsidRDefault="005853E5" w:rsidP="005853E5">
      <w:pPr>
        <w:rPr>
          <w:noProof/>
        </w:rPr>
      </w:pPr>
      <w:r>
        <w:t xml:space="preserve">Bei dem Einstellen der </w:t>
      </w:r>
      <w:proofErr w:type="spellStart"/>
      <w:r>
        <w:t>Fuses</w:t>
      </w:r>
      <w:proofErr w:type="spellEnd"/>
      <w:r>
        <w:t xml:space="preserve"> des Mikrocontrollers ist aufgefallen, dass der </w:t>
      </w:r>
      <w:proofErr w:type="spellStart"/>
      <w:r>
        <w:t>Quartz</w:t>
      </w:r>
      <w:proofErr w:type="spellEnd"/>
      <w:r>
        <w:t xml:space="preserve"> nicht mehr schwingt und weitere Funktionen auch nicht mehr intakt waren. Nach einigen Stunden sind wir zu der Erkenntnis gekommen, dass das Problem eventuell durch einen ESD-Schaden verursacht wird, und der Quarz beim Transport bzw. beim Testaufbau zerstört wurde. Weiters ist uns beim Debuggen aufgefallen, dass einige Verbesserungen an dem Layout gemacht werden könnten. Daraufhin haben wir ein neues Layout dazu erstellt jedoch konnte dieses nicht mehr angefertigt werden, da die benötigte Zeit dafür gefehlt hat.</w:t>
      </w:r>
      <w:r>
        <w:rPr>
          <w:noProof/>
        </w:rPr>
        <w:t xml:space="preserve"> Aus diesem Grund haben wir uns überlegt das Shield zu bauen um einen Ersatz für die Mainboardplatine zu schaffen. Für genauere Information siehe </w:t>
      </w:r>
      <w:r>
        <w:rPr>
          <w:noProof/>
        </w:rPr>
        <w:fldChar w:fldCharType="begin"/>
      </w:r>
      <w:r>
        <w:rPr>
          <w:noProof/>
        </w:rPr>
        <w:instrText xml:space="preserve"> REF _Ref66465134 \r \h </w:instrText>
      </w:r>
      <w:r>
        <w:rPr>
          <w:noProof/>
        </w:rPr>
      </w:r>
      <w:r>
        <w:rPr>
          <w:noProof/>
        </w:rPr>
        <w:fldChar w:fldCharType="separate"/>
      </w:r>
      <w:r w:rsidR="00187300">
        <w:rPr>
          <w:noProof/>
        </w:rPr>
        <w:t>4.5</w:t>
      </w:r>
      <w:r>
        <w:rPr>
          <w:noProof/>
        </w:rPr>
        <w:fldChar w:fldCharType="end"/>
      </w:r>
      <w:r>
        <w:rPr>
          <w:noProof/>
        </w:rPr>
        <w:t xml:space="preserve"> </w:t>
      </w:r>
      <w:r>
        <w:rPr>
          <w:noProof/>
        </w:rPr>
        <w:fldChar w:fldCharType="begin"/>
      </w:r>
      <w:r>
        <w:rPr>
          <w:noProof/>
        </w:rPr>
        <w:instrText xml:space="preserve"> REF _Ref66465141 \w \h </w:instrText>
      </w:r>
      <w:r>
        <w:rPr>
          <w:noProof/>
        </w:rPr>
      </w:r>
      <w:r>
        <w:rPr>
          <w:noProof/>
        </w:rPr>
        <w:fldChar w:fldCharType="separate"/>
      </w:r>
      <w:r w:rsidR="00187300">
        <w:rPr>
          <w:noProof/>
        </w:rPr>
        <w:t>4.5</w:t>
      </w:r>
      <w:r>
        <w:rPr>
          <w:noProof/>
        </w:rPr>
        <w:fldChar w:fldCharType="end"/>
      </w:r>
      <w:r>
        <w:rPr>
          <w:noProof/>
        </w:rPr>
        <w:fldChar w:fldCharType="begin"/>
      </w:r>
      <w:r>
        <w:rPr>
          <w:noProof/>
        </w:rPr>
        <w:instrText xml:space="preserve"> REF _Ref66465147 \h </w:instrText>
      </w:r>
      <w:r>
        <w:rPr>
          <w:noProof/>
        </w:rPr>
      </w:r>
      <w:r>
        <w:rPr>
          <w:noProof/>
        </w:rPr>
        <w:fldChar w:fldCharType="separate"/>
      </w:r>
      <w:r w:rsidR="00187300">
        <w:t>Shield Platine</w:t>
      </w:r>
      <w:r>
        <w:rPr>
          <w:noProof/>
        </w:rPr>
        <w:fldChar w:fldCharType="end"/>
      </w:r>
      <w:r>
        <w:rPr>
          <w:noProof/>
        </w:rPr>
        <w:t>.</w:t>
      </w:r>
    </w:p>
    <w:p w14:paraId="4841C61B" w14:textId="2FCA39DD" w:rsidR="005853E5" w:rsidRDefault="005853E5" w:rsidP="005853E5">
      <w:pPr>
        <w:keepNext/>
      </w:pPr>
      <w:r>
        <w:rPr>
          <w:noProof/>
        </w:rPr>
        <w:drawing>
          <wp:inline distT="0" distB="0" distL="0" distR="0" wp14:anchorId="297B9D65" wp14:editId="28285ED1">
            <wp:extent cx="4048125" cy="4133850"/>
            <wp:effectExtent l="0" t="0" r="952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6"/>
                    <pic:cNvPicPr>
                      <a:picLocks noChangeAspect="1" noChangeArrowheads="1"/>
                    </pic:cNvPicPr>
                  </pic:nvPicPr>
                  <pic:blipFill>
                    <a:blip r:embed="rId95">
                      <a:extLst>
                        <a:ext uri="{28A0092B-C50C-407E-A947-70E740481C1C}">
                          <a14:useLocalDpi xmlns:a14="http://schemas.microsoft.com/office/drawing/2010/main" val="0"/>
                        </a:ext>
                      </a:extLst>
                    </a:blip>
                    <a:srcRect l="14569" t="31265" r="15067" b="14888"/>
                    <a:stretch>
                      <a:fillRect/>
                    </a:stretch>
                  </pic:blipFill>
                  <pic:spPr bwMode="auto">
                    <a:xfrm>
                      <a:off x="0" y="0"/>
                      <a:ext cx="4048125" cy="4133850"/>
                    </a:xfrm>
                    <a:prstGeom prst="rect">
                      <a:avLst/>
                    </a:prstGeom>
                    <a:noFill/>
                    <a:ln>
                      <a:noFill/>
                    </a:ln>
                  </pic:spPr>
                </pic:pic>
              </a:graphicData>
            </a:graphic>
          </wp:inline>
        </w:drawing>
      </w:r>
    </w:p>
    <w:p w14:paraId="1E59C3D7" w14:textId="44FD1E3A" w:rsidR="005853E5" w:rsidRDefault="005853E5" w:rsidP="005853E5">
      <w:pPr>
        <w:pStyle w:val="Beschriftung"/>
      </w:pPr>
      <w:bookmarkStart w:id="580" w:name="_Toc68186752"/>
      <w:r>
        <w:t xml:space="preserve">Abbildung </w:t>
      </w:r>
      <w:fldSimple w:instr=" SEQ Abbildung \* ARABIC ">
        <w:r w:rsidR="00187300">
          <w:rPr>
            <w:noProof/>
          </w:rPr>
          <w:t>84</w:t>
        </w:r>
      </w:fldSimple>
      <w:r>
        <w:t xml:space="preserve"> Altes Mainboard-Layout</w:t>
      </w:r>
      <w:bookmarkEnd w:id="580"/>
    </w:p>
    <w:p w14:paraId="74BAD443" w14:textId="77777777" w:rsidR="005853E5" w:rsidRDefault="005853E5" w:rsidP="005853E5">
      <w:pPr>
        <w:pStyle w:val="berschrift3"/>
        <w:rPr>
          <w:rFonts w:cs="Times New Roman"/>
        </w:rPr>
      </w:pPr>
      <w:bookmarkStart w:id="581" w:name="_Toc60765263"/>
      <w:bookmarkStart w:id="582" w:name="_Toc61261559"/>
      <w:bookmarkStart w:id="583" w:name="_Toc63408962"/>
      <w:bookmarkStart w:id="584" w:name="_Toc64823255"/>
      <w:bookmarkStart w:id="585" w:name="_Toc68186627"/>
      <w:r>
        <w:rPr>
          <w:rFonts w:cs="Times New Roman"/>
        </w:rPr>
        <w:lastRenderedPageBreak/>
        <w:t>Erstellen der Bauteilliste</w:t>
      </w:r>
      <w:bookmarkEnd w:id="581"/>
      <w:bookmarkEnd w:id="582"/>
      <w:bookmarkEnd w:id="583"/>
      <w:bookmarkEnd w:id="584"/>
      <w:bookmarkEnd w:id="585"/>
      <w:r>
        <w:rPr>
          <w:rFonts w:cs="Times New Roman"/>
        </w:rPr>
        <w:t xml:space="preserve"> </w:t>
      </w:r>
    </w:p>
    <w:p w14:paraId="3E6E0148" w14:textId="789CC48E" w:rsidR="005853E5" w:rsidRDefault="005853E5" w:rsidP="005853E5">
      <w:pPr>
        <w:keepNext/>
        <w:rPr>
          <w:rFonts w:cs="Times New Roman"/>
        </w:rPr>
      </w:pPr>
      <w:r>
        <w:rPr>
          <w:rFonts w:cs="Times New Roman"/>
          <w:noProof/>
        </w:rPr>
        <w:drawing>
          <wp:inline distT="0" distB="0" distL="0" distR="0" wp14:anchorId="0651ED7B" wp14:editId="78769771">
            <wp:extent cx="5760720" cy="4123055"/>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123055"/>
                    </a:xfrm>
                    <a:prstGeom prst="rect">
                      <a:avLst/>
                    </a:prstGeom>
                    <a:noFill/>
                    <a:ln>
                      <a:noFill/>
                    </a:ln>
                  </pic:spPr>
                </pic:pic>
              </a:graphicData>
            </a:graphic>
          </wp:inline>
        </w:drawing>
      </w:r>
    </w:p>
    <w:p w14:paraId="1D33F336" w14:textId="51BCACD0" w:rsidR="005853E5" w:rsidRDefault="005853E5" w:rsidP="005853E5">
      <w:pPr>
        <w:pStyle w:val="Beschriftung"/>
        <w:rPr>
          <w:rFonts w:cs="Times New Roman"/>
        </w:rPr>
      </w:pPr>
      <w:bookmarkStart w:id="586" w:name="_Toc68186753"/>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85</w:t>
      </w:r>
      <w:r>
        <w:fldChar w:fldCharType="end"/>
      </w:r>
      <w:r>
        <w:rPr>
          <w:rFonts w:cs="Times New Roman"/>
        </w:rPr>
        <w:t xml:space="preserve"> Bauteilliste der </w:t>
      </w:r>
      <w:proofErr w:type="spellStart"/>
      <w:r>
        <w:rPr>
          <w:rFonts w:cs="Times New Roman"/>
        </w:rPr>
        <w:t>Mainboardplatine</w:t>
      </w:r>
      <w:bookmarkEnd w:id="586"/>
      <w:proofErr w:type="spellEnd"/>
    </w:p>
    <w:p w14:paraId="6D06201A" w14:textId="77777777" w:rsidR="005853E5" w:rsidRDefault="005853E5" w:rsidP="005853E5">
      <w:pPr>
        <w:pStyle w:val="berschrift3"/>
        <w:rPr>
          <w:rFonts w:cs="Times New Roman"/>
        </w:rPr>
      </w:pPr>
      <w:bookmarkStart w:id="587" w:name="_Toc60765264"/>
      <w:bookmarkStart w:id="588" w:name="_Toc61261560"/>
      <w:bookmarkStart w:id="589" w:name="_Toc63408963"/>
      <w:bookmarkStart w:id="590" w:name="_Toc64823256"/>
      <w:bookmarkStart w:id="591" w:name="_Toc68186628"/>
      <w:r>
        <w:rPr>
          <w:rFonts w:cs="Times New Roman"/>
        </w:rPr>
        <w:lastRenderedPageBreak/>
        <w:t>Erstellen des PCB</w:t>
      </w:r>
      <w:bookmarkEnd w:id="587"/>
      <w:bookmarkEnd w:id="588"/>
      <w:bookmarkEnd w:id="589"/>
      <w:bookmarkEnd w:id="590"/>
      <w:bookmarkEnd w:id="591"/>
    </w:p>
    <w:p w14:paraId="1F0A7C36" w14:textId="03889059" w:rsidR="005853E5" w:rsidRDefault="005853E5" w:rsidP="005853E5">
      <w:pPr>
        <w:keepNext/>
        <w:rPr>
          <w:rFonts w:cs="Times New Roman"/>
        </w:rPr>
      </w:pPr>
      <w:r>
        <w:rPr>
          <w:rFonts w:cs="Times New Roman"/>
          <w:noProof/>
        </w:rPr>
        <w:drawing>
          <wp:inline distT="0" distB="0" distL="0" distR="0" wp14:anchorId="10104D98" wp14:editId="369815C9">
            <wp:extent cx="5600700" cy="3895725"/>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0700" cy="3895725"/>
                    </a:xfrm>
                    <a:prstGeom prst="rect">
                      <a:avLst/>
                    </a:prstGeom>
                    <a:noFill/>
                    <a:ln>
                      <a:noFill/>
                    </a:ln>
                  </pic:spPr>
                </pic:pic>
              </a:graphicData>
            </a:graphic>
          </wp:inline>
        </w:drawing>
      </w:r>
    </w:p>
    <w:p w14:paraId="704BD358" w14:textId="224730F5" w:rsidR="005853E5" w:rsidRDefault="005853E5" w:rsidP="005853E5">
      <w:pPr>
        <w:pStyle w:val="Beschriftung"/>
        <w:rPr>
          <w:rFonts w:cs="Times New Roman"/>
        </w:rPr>
      </w:pPr>
      <w:bookmarkStart w:id="592" w:name="_Toc68186754"/>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86</w:t>
      </w:r>
      <w:r>
        <w:fldChar w:fldCharType="end"/>
      </w:r>
      <w:r>
        <w:rPr>
          <w:rFonts w:cs="Times New Roman"/>
        </w:rPr>
        <w:t xml:space="preserve"> PCB der </w:t>
      </w:r>
      <w:proofErr w:type="spellStart"/>
      <w:r>
        <w:rPr>
          <w:rFonts w:cs="Times New Roman"/>
        </w:rPr>
        <w:t>Mainboardplatine</w:t>
      </w:r>
      <w:bookmarkEnd w:id="592"/>
      <w:proofErr w:type="spellEnd"/>
    </w:p>
    <w:p w14:paraId="27F7CBDC" w14:textId="77777777" w:rsidR="005853E5" w:rsidRDefault="005853E5" w:rsidP="005853E5">
      <w:pPr>
        <w:pStyle w:val="berschrift4"/>
        <w:rPr>
          <w:rFonts w:cs="Times New Roman"/>
          <w:noProof/>
        </w:rPr>
      </w:pPr>
      <w:bookmarkStart w:id="593" w:name="_Toc61261561"/>
      <w:bookmarkStart w:id="594" w:name="_Toc63408964"/>
      <w:bookmarkStart w:id="595" w:name="_Toc64823257"/>
      <w:bookmarkStart w:id="596" w:name="_Toc68186629"/>
      <w:r>
        <w:rPr>
          <w:rFonts w:cs="Times New Roman"/>
          <w:noProof/>
        </w:rPr>
        <w:t>3D Ansicht Mainboardplatine</w:t>
      </w:r>
      <w:bookmarkEnd w:id="593"/>
      <w:bookmarkEnd w:id="594"/>
      <w:bookmarkEnd w:id="595"/>
      <w:bookmarkEnd w:id="596"/>
      <w:r>
        <w:rPr>
          <w:rFonts w:cs="Times New Roman"/>
          <w:noProof/>
        </w:rPr>
        <w:t xml:space="preserve"> </w:t>
      </w:r>
    </w:p>
    <w:p w14:paraId="6854782F" w14:textId="35567169" w:rsidR="005853E5" w:rsidRDefault="005853E5" w:rsidP="005853E5">
      <w:pPr>
        <w:keepNext/>
        <w:rPr>
          <w:rFonts w:cs="Times New Roman"/>
        </w:rPr>
      </w:pPr>
      <w:r>
        <w:rPr>
          <w:rFonts w:cs="Times New Roman"/>
          <w:noProof/>
        </w:rPr>
        <w:drawing>
          <wp:inline distT="0" distB="0" distL="0" distR="0" wp14:anchorId="5C7D85C0" wp14:editId="25EAA205">
            <wp:extent cx="5600700" cy="3743325"/>
            <wp:effectExtent l="0" t="0" r="0"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0700" cy="3743325"/>
                    </a:xfrm>
                    <a:prstGeom prst="rect">
                      <a:avLst/>
                    </a:prstGeom>
                    <a:noFill/>
                    <a:ln>
                      <a:noFill/>
                    </a:ln>
                  </pic:spPr>
                </pic:pic>
              </a:graphicData>
            </a:graphic>
          </wp:inline>
        </w:drawing>
      </w:r>
    </w:p>
    <w:p w14:paraId="0B9384EF" w14:textId="55E89B3F" w:rsidR="005853E5" w:rsidRDefault="005853E5" w:rsidP="005853E5">
      <w:pPr>
        <w:pStyle w:val="Beschriftung"/>
        <w:rPr>
          <w:rFonts w:cs="Times New Roman"/>
        </w:rPr>
      </w:pPr>
      <w:bookmarkStart w:id="597" w:name="_Toc68186755"/>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87</w:t>
      </w:r>
      <w:r>
        <w:fldChar w:fldCharType="end"/>
      </w:r>
      <w:r>
        <w:rPr>
          <w:rFonts w:cs="Times New Roman"/>
        </w:rPr>
        <w:t xml:space="preserve"> 3D-Ansicht des PCB der </w:t>
      </w:r>
      <w:proofErr w:type="spellStart"/>
      <w:r>
        <w:rPr>
          <w:rFonts w:cs="Times New Roman"/>
        </w:rPr>
        <w:t>Mainboardplatine</w:t>
      </w:r>
      <w:bookmarkEnd w:id="597"/>
      <w:proofErr w:type="spellEnd"/>
    </w:p>
    <w:p w14:paraId="355F80D8" w14:textId="77777777" w:rsidR="005853E5" w:rsidRDefault="005853E5" w:rsidP="005853E5">
      <w:pPr>
        <w:pStyle w:val="berschrift2"/>
      </w:pPr>
      <w:bookmarkStart w:id="598" w:name="_Toc63408965"/>
      <w:bookmarkStart w:id="599" w:name="_Toc64823258"/>
      <w:bookmarkStart w:id="600" w:name="_Ref66465134"/>
      <w:bookmarkStart w:id="601" w:name="_Ref66465141"/>
      <w:bookmarkStart w:id="602" w:name="_Ref66465147"/>
      <w:bookmarkStart w:id="603" w:name="_Toc68186630"/>
      <w:r>
        <w:lastRenderedPageBreak/>
        <w:t>Shield Platine</w:t>
      </w:r>
      <w:bookmarkEnd w:id="598"/>
      <w:bookmarkEnd w:id="599"/>
      <w:bookmarkEnd w:id="600"/>
      <w:bookmarkEnd w:id="601"/>
      <w:bookmarkEnd w:id="602"/>
      <w:bookmarkEnd w:id="603"/>
    </w:p>
    <w:p w14:paraId="2BDEA4E7" w14:textId="77777777" w:rsidR="005853E5" w:rsidRDefault="005853E5" w:rsidP="005853E5">
      <w:pPr>
        <w:pStyle w:val="berschrift3"/>
      </w:pPr>
      <w:bookmarkStart w:id="604" w:name="_Toc63408966"/>
      <w:bookmarkStart w:id="605" w:name="_Toc64823259"/>
      <w:bookmarkStart w:id="606" w:name="_Toc68186631"/>
      <w:r>
        <w:t>Schaltung</w:t>
      </w:r>
      <w:bookmarkEnd w:id="604"/>
      <w:bookmarkEnd w:id="605"/>
      <w:bookmarkEnd w:id="606"/>
    </w:p>
    <w:p w14:paraId="176901DF" w14:textId="1FE765C7" w:rsidR="005853E5" w:rsidRDefault="005853E5" w:rsidP="005853E5">
      <w:pPr>
        <w:keepNext/>
      </w:pPr>
      <w:r>
        <w:rPr>
          <w:noProof/>
        </w:rPr>
        <w:drawing>
          <wp:inline distT="0" distB="0" distL="0" distR="0" wp14:anchorId="5681062B" wp14:editId="47082E5C">
            <wp:extent cx="5753100" cy="3971925"/>
            <wp:effectExtent l="0" t="4763"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5"/>
                    <pic:cNvPicPr>
                      <a:picLocks noChangeAspect="1" noChangeArrowheads="1"/>
                    </pic:cNvPicPr>
                  </pic:nvPicPr>
                  <pic:blipFill>
                    <a:blip r:embed="rId99" cstate="print">
                      <a:extLst>
                        <a:ext uri="{28A0092B-C50C-407E-A947-70E740481C1C}">
                          <a14:useLocalDpi xmlns:a14="http://schemas.microsoft.com/office/drawing/2010/main" val="0"/>
                        </a:ext>
                      </a:extLst>
                    </a:blip>
                    <a:srcRect l="3308" t="4593" r="3226" b="4364"/>
                    <a:stretch>
                      <a:fillRect/>
                    </a:stretch>
                  </pic:blipFill>
                  <pic:spPr bwMode="auto">
                    <a:xfrm rot="-5400000">
                      <a:off x="0" y="0"/>
                      <a:ext cx="5753100" cy="3971925"/>
                    </a:xfrm>
                    <a:prstGeom prst="rect">
                      <a:avLst/>
                    </a:prstGeom>
                    <a:noFill/>
                    <a:ln>
                      <a:noFill/>
                    </a:ln>
                  </pic:spPr>
                </pic:pic>
              </a:graphicData>
            </a:graphic>
          </wp:inline>
        </w:drawing>
      </w:r>
    </w:p>
    <w:p w14:paraId="32797438" w14:textId="4599DD44" w:rsidR="005853E5" w:rsidRDefault="005853E5" w:rsidP="005853E5">
      <w:pPr>
        <w:pStyle w:val="Beschriftung"/>
      </w:pPr>
      <w:bookmarkStart w:id="607" w:name="_Toc68186756"/>
      <w:r>
        <w:t xml:space="preserve">Abbildung </w:t>
      </w:r>
      <w:fldSimple w:instr=" SEQ Abbildung \* ARABIC ">
        <w:r w:rsidR="00187300">
          <w:rPr>
            <w:noProof/>
          </w:rPr>
          <w:t>88</w:t>
        </w:r>
      </w:fldSimple>
      <w:r>
        <w:t xml:space="preserve"> Shield-Schaltung</w:t>
      </w:r>
      <w:bookmarkEnd w:id="607"/>
    </w:p>
    <w:p w14:paraId="786C68A0" w14:textId="77777777" w:rsidR="005853E5" w:rsidRDefault="005853E5" w:rsidP="005853E5">
      <w:pPr>
        <w:pStyle w:val="berschrift3"/>
      </w:pPr>
      <w:bookmarkStart w:id="608" w:name="_Toc63408967"/>
      <w:bookmarkStart w:id="609" w:name="_Toc64823260"/>
      <w:bookmarkStart w:id="610" w:name="_Toc68186632"/>
      <w:r>
        <w:t>Schaltungserklärung</w:t>
      </w:r>
      <w:bookmarkEnd w:id="608"/>
      <w:bookmarkEnd w:id="609"/>
      <w:bookmarkEnd w:id="610"/>
    </w:p>
    <w:p w14:paraId="71F6AB9F" w14:textId="77777777" w:rsidR="005853E5" w:rsidRDefault="005853E5" w:rsidP="005853E5">
      <w:r>
        <w:t xml:space="preserve">Der Grund für diese Schaltung war, dass unser Mainboard durch einen ESD-Schaden nicht mehr funktionsfähig war. Die schnellste und kosteneffizienteste Methode war eine Platine zu entwickeln die alle notwendigen Anschlüsse besitzt, um alle Funktionsblöcke zu verbinden. Die Platine wird dann mit Hilfe von Steckerleisten auf das Arduino UNO Board gesteckt. Weiters besitzt die Platine noch einen linearen Regler, der die 7.4V Spannung von der Regler-Platine auf 5V reduziert. Das Shield sollte die funktionsunfähige </w:t>
      </w:r>
      <w:proofErr w:type="spellStart"/>
      <w:r>
        <w:t>Mainboardplatine</w:t>
      </w:r>
      <w:proofErr w:type="spellEnd"/>
      <w:r>
        <w:t xml:space="preserve"> ersetzen.</w:t>
      </w:r>
    </w:p>
    <w:p w14:paraId="1F22E960" w14:textId="77777777" w:rsidR="005853E5" w:rsidRDefault="005853E5" w:rsidP="005853E5">
      <w:pPr>
        <w:pStyle w:val="berschrift3"/>
      </w:pPr>
      <w:bookmarkStart w:id="611" w:name="_Toc63408968"/>
      <w:bookmarkStart w:id="612" w:name="_Toc64823261"/>
      <w:bookmarkStart w:id="613" w:name="_Toc68186633"/>
      <w:r>
        <w:lastRenderedPageBreak/>
        <w:t>PCB</w:t>
      </w:r>
      <w:bookmarkEnd w:id="611"/>
      <w:bookmarkEnd w:id="612"/>
      <w:bookmarkEnd w:id="613"/>
    </w:p>
    <w:p w14:paraId="195FD009" w14:textId="4CF16F48" w:rsidR="005853E5" w:rsidRDefault="005853E5" w:rsidP="005853E5">
      <w:pPr>
        <w:keepNext/>
      </w:pPr>
      <w:r>
        <w:rPr>
          <w:noProof/>
        </w:rPr>
        <w:drawing>
          <wp:inline distT="0" distB="0" distL="0" distR="0" wp14:anchorId="2ED67D48" wp14:editId="412BEB5F">
            <wp:extent cx="3752850" cy="340995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2850" cy="3409950"/>
                    </a:xfrm>
                    <a:prstGeom prst="rect">
                      <a:avLst/>
                    </a:prstGeom>
                    <a:noFill/>
                    <a:ln>
                      <a:noFill/>
                    </a:ln>
                  </pic:spPr>
                </pic:pic>
              </a:graphicData>
            </a:graphic>
          </wp:inline>
        </w:drawing>
      </w:r>
    </w:p>
    <w:p w14:paraId="0BBC99AD" w14:textId="6909ED47" w:rsidR="005853E5" w:rsidRDefault="005853E5" w:rsidP="005853E5">
      <w:pPr>
        <w:pStyle w:val="Beschriftung"/>
      </w:pPr>
      <w:bookmarkStart w:id="614" w:name="_Toc68186757"/>
      <w:r>
        <w:t xml:space="preserve">Abbildung </w:t>
      </w:r>
      <w:fldSimple w:instr=" SEQ Abbildung \* ARABIC ">
        <w:r w:rsidR="00187300">
          <w:rPr>
            <w:noProof/>
          </w:rPr>
          <w:t>89</w:t>
        </w:r>
      </w:fldSimple>
      <w:r>
        <w:t xml:space="preserve"> Shield-PCB</w:t>
      </w:r>
      <w:bookmarkEnd w:id="614"/>
    </w:p>
    <w:p w14:paraId="5D60425C" w14:textId="77777777" w:rsidR="005853E5" w:rsidRDefault="005853E5" w:rsidP="005853E5">
      <w:pPr>
        <w:pStyle w:val="berschrift3"/>
      </w:pPr>
      <w:bookmarkStart w:id="615" w:name="_Toc63408969"/>
      <w:bookmarkStart w:id="616" w:name="_Toc64823262"/>
      <w:bookmarkStart w:id="617" w:name="_Toc68186634"/>
      <w:r>
        <w:t>3D-Ansicht</w:t>
      </w:r>
      <w:bookmarkEnd w:id="615"/>
      <w:bookmarkEnd w:id="616"/>
      <w:bookmarkEnd w:id="617"/>
    </w:p>
    <w:p w14:paraId="50DEAC52" w14:textId="1810156A" w:rsidR="005853E5" w:rsidRDefault="005853E5" w:rsidP="005853E5">
      <w:pPr>
        <w:keepNext/>
      </w:pPr>
      <w:r>
        <w:rPr>
          <w:noProof/>
        </w:rPr>
        <w:drawing>
          <wp:inline distT="0" distB="0" distL="0" distR="0" wp14:anchorId="75910EF1" wp14:editId="27CA5448">
            <wp:extent cx="3686175" cy="3333750"/>
            <wp:effectExtent l="0" t="0" r="952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86175" cy="3333750"/>
                    </a:xfrm>
                    <a:prstGeom prst="rect">
                      <a:avLst/>
                    </a:prstGeom>
                    <a:noFill/>
                    <a:ln>
                      <a:noFill/>
                    </a:ln>
                  </pic:spPr>
                </pic:pic>
              </a:graphicData>
            </a:graphic>
          </wp:inline>
        </w:drawing>
      </w:r>
    </w:p>
    <w:p w14:paraId="0985AB05" w14:textId="70FEBF40" w:rsidR="005853E5" w:rsidRDefault="005853E5" w:rsidP="005853E5">
      <w:pPr>
        <w:pStyle w:val="Beschriftung"/>
      </w:pPr>
      <w:bookmarkStart w:id="618" w:name="_Toc68186758"/>
      <w:r>
        <w:t xml:space="preserve">Abbildung </w:t>
      </w:r>
      <w:fldSimple w:instr=" SEQ Abbildung \* ARABIC ">
        <w:r w:rsidR="00187300">
          <w:rPr>
            <w:noProof/>
          </w:rPr>
          <w:t>90</w:t>
        </w:r>
      </w:fldSimple>
      <w:r>
        <w:t xml:space="preserve"> Shield 3D-Ansicht</w:t>
      </w:r>
      <w:bookmarkEnd w:id="618"/>
    </w:p>
    <w:p w14:paraId="67FEA180" w14:textId="77777777" w:rsidR="005853E5" w:rsidRDefault="005853E5" w:rsidP="005853E5">
      <w:pPr>
        <w:rPr>
          <w:noProof/>
        </w:rPr>
      </w:pPr>
    </w:p>
    <w:p w14:paraId="2E869EAB" w14:textId="77777777" w:rsidR="005853E5" w:rsidRDefault="005853E5" w:rsidP="005853E5">
      <w:pPr>
        <w:rPr>
          <w:noProof/>
        </w:rPr>
      </w:pPr>
    </w:p>
    <w:p w14:paraId="7D81C090" w14:textId="77777777" w:rsidR="005853E5" w:rsidRDefault="005853E5" w:rsidP="005853E5">
      <w:pPr>
        <w:rPr>
          <w:noProof/>
        </w:rPr>
      </w:pPr>
    </w:p>
    <w:p w14:paraId="75C54839" w14:textId="77777777" w:rsidR="005853E5" w:rsidRDefault="005853E5" w:rsidP="005853E5">
      <w:pPr>
        <w:pStyle w:val="berschrift3"/>
        <w:rPr>
          <w:noProof/>
        </w:rPr>
      </w:pPr>
      <w:bookmarkStart w:id="619" w:name="_Toc68186635"/>
      <w:r>
        <w:rPr>
          <w:noProof/>
        </w:rPr>
        <w:lastRenderedPageBreak/>
        <w:t>Shield</w:t>
      </w:r>
      <w:bookmarkEnd w:id="619"/>
    </w:p>
    <w:p w14:paraId="2C70B2E9" w14:textId="377A4E07" w:rsidR="005853E5" w:rsidRDefault="005853E5" w:rsidP="005853E5">
      <w:pPr>
        <w:keepNext/>
      </w:pPr>
      <w:r>
        <w:rPr>
          <w:noProof/>
        </w:rPr>
        <w:drawing>
          <wp:inline distT="0" distB="0" distL="0" distR="0" wp14:anchorId="58F720F2" wp14:editId="7AB972E9">
            <wp:extent cx="4010025" cy="3838575"/>
            <wp:effectExtent l="0" t="0" r="9525" b="952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2"/>
                    <pic:cNvPicPr>
                      <a:picLocks noChangeAspect="1" noChangeArrowheads="1"/>
                    </pic:cNvPicPr>
                  </pic:nvPicPr>
                  <pic:blipFill>
                    <a:blip r:embed="rId102">
                      <a:extLst>
                        <a:ext uri="{28A0092B-C50C-407E-A947-70E740481C1C}">
                          <a14:useLocalDpi xmlns:a14="http://schemas.microsoft.com/office/drawing/2010/main" val="0"/>
                        </a:ext>
                      </a:extLst>
                    </a:blip>
                    <a:srcRect l="9348" t="15651" r="11961" b="42017"/>
                    <a:stretch>
                      <a:fillRect/>
                    </a:stretch>
                  </pic:blipFill>
                  <pic:spPr bwMode="auto">
                    <a:xfrm>
                      <a:off x="0" y="0"/>
                      <a:ext cx="4010025" cy="3838575"/>
                    </a:xfrm>
                    <a:prstGeom prst="rect">
                      <a:avLst/>
                    </a:prstGeom>
                    <a:noFill/>
                    <a:ln>
                      <a:noFill/>
                    </a:ln>
                  </pic:spPr>
                </pic:pic>
              </a:graphicData>
            </a:graphic>
          </wp:inline>
        </w:drawing>
      </w:r>
    </w:p>
    <w:p w14:paraId="7A8C6663" w14:textId="6C1A986A" w:rsidR="005853E5" w:rsidRDefault="005853E5" w:rsidP="005853E5">
      <w:pPr>
        <w:pStyle w:val="Beschriftung"/>
      </w:pPr>
      <w:bookmarkStart w:id="620" w:name="_Toc68186759"/>
      <w:r>
        <w:t xml:space="preserve">Abbildung </w:t>
      </w:r>
      <w:fldSimple w:instr=" SEQ Abbildung \* ARABIC ">
        <w:r w:rsidR="00187300">
          <w:rPr>
            <w:noProof/>
          </w:rPr>
          <w:t>91</w:t>
        </w:r>
      </w:fldSimple>
      <w:r>
        <w:t xml:space="preserve"> Shield</w:t>
      </w:r>
      <w:bookmarkEnd w:id="620"/>
    </w:p>
    <w:p w14:paraId="7740EAAF" w14:textId="77777777" w:rsidR="005853E5" w:rsidRDefault="005853E5" w:rsidP="005853E5"/>
    <w:p w14:paraId="10782C32" w14:textId="77777777" w:rsidR="005853E5" w:rsidRDefault="005853E5" w:rsidP="005853E5"/>
    <w:p w14:paraId="6D442DF0" w14:textId="77777777" w:rsidR="005853E5" w:rsidRDefault="005853E5" w:rsidP="005853E5"/>
    <w:p w14:paraId="6BA33DBB" w14:textId="77777777" w:rsidR="005853E5" w:rsidRDefault="005853E5" w:rsidP="005853E5"/>
    <w:p w14:paraId="70841E59" w14:textId="77777777" w:rsidR="005853E5" w:rsidRDefault="005853E5" w:rsidP="005853E5"/>
    <w:p w14:paraId="178D406F" w14:textId="77777777" w:rsidR="005853E5" w:rsidRDefault="005853E5" w:rsidP="005853E5"/>
    <w:p w14:paraId="20ED9ECB" w14:textId="77777777" w:rsidR="005853E5" w:rsidRDefault="005853E5" w:rsidP="005853E5"/>
    <w:p w14:paraId="56F19BA0" w14:textId="77777777" w:rsidR="005853E5" w:rsidRDefault="005853E5" w:rsidP="005853E5"/>
    <w:p w14:paraId="0DEC26B7" w14:textId="77777777" w:rsidR="005853E5" w:rsidRDefault="005853E5" w:rsidP="005853E5"/>
    <w:p w14:paraId="3795E8F0" w14:textId="77777777" w:rsidR="005853E5" w:rsidRDefault="005853E5" w:rsidP="005853E5"/>
    <w:p w14:paraId="0D160A58" w14:textId="77777777" w:rsidR="005853E5" w:rsidRDefault="005853E5" w:rsidP="005853E5"/>
    <w:p w14:paraId="21978C91" w14:textId="77777777" w:rsidR="005853E5" w:rsidRDefault="005853E5" w:rsidP="005853E5"/>
    <w:p w14:paraId="4DF84BCD" w14:textId="77777777" w:rsidR="005853E5" w:rsidRDefault="005853E5" w:rsidP="005853E5"/>
    <w:p w14:paraId="4980C8FF" w14:textId="77777777" w:rsidR="005853E5" w:rsidRDefault="005853E5" w:rsidP="005853E5"/>
    <w:p w14:paraId="6CABAA16" w14:textId="77777777" w:rsidR="005853E5" w:rsidRDefault="005853E5" w:rsidP="005853E5">
      <w:pPr>
        <w:pStyle w:val="berschrift2"/>
      </w:pPr>
      <w:bookmarkStart w:id="621" w:name="_Toc68186636"/>
      <w:r>
        <w:lastRenderedPageBreak/>
        <w:t>Verbindungsplan</w:t>
      </w:r>
      <w:bookmarkEnd w:id="621"/>
    </w:p>
    <w:p w14:paraId="10A90AD3" w14:textId="2DC3E14F" w:rsidR="005853E5" w:rsidRDefault="005853E5" w:rsidP="005853E5">
      <w:r>
        <w:t xml:space="preserve">In </w:t>
      </w:r>
      <w:r w:rsidR="008C7E8D">
        <w:fldChar w:fldCharType="begin"/>
      </w:r>
      <w:r w:rsidR="008C7E8D">
        <w:instrText xml:space="preserve"> REF _Ref67994652 \h </w:instrText>
      </w:r>
      <w:r w:rsidR="008C7E8D">
        <w:fldChar w:fldCharType="separate"/>
      </w:r>
      <w:r w:rsidR="00187300">
        <w:t xml:space="preserve">Abbildung </w:t>
      </w:r>
      <w:r w:rsidR="00187300">
        <w:rPr>
          <w:noProof/>
        </w:rPr>
        <w:t>92</w:t>
      </w:r>
      <w:r w:rsidR="00187300">
        <w:t xml:space="preserve"> </w:t>
      </w:r>
      <w:r w:rsidR="00187300" w:rsidRPr="00DA4BEC">
        <w:t>Verbindungsplan</w:t>
      </w:r>
      <w:r w:rsidR="008C7E8D">
        <w:fldChar w:fldCharType="end"/>
      </w:r>
      <w:r w:rsidR="008C7E8D">
        <w:t xml:space="preserve"> </w:t>
      </w:r>
      <w:r>
        <w:t>sieht man die endgültigen Verbindungen des Aufbaus laut dem Blockschaltbild der CSSU.</w:t>
      </w:r>
    </w:p>
    <w:p w14:paraId="56FFD24C" w14:textId="77777777" w:rsidR="005853E5" w:rsidRDefault="005853E5" w:rsidP="005853E5">
      <w:pPr>
        <w:keepNext/>
      </w:pPr>
      <w:r>
        <w:rPr>
          <w:noProof/>
        </w:rPr>
        <w:drawing>
          <wp:inline distT="0" distB="0" distL="0" distR="0" wp14:anchorId="1BB7C540" wp14:editId="0B25EA9B">
            <wp:extent cx="5753100" cy="4029075"/>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3100" cy="4029075"/>
                    </a:xfrm>
                    <a:prstGeom prst="rect">
                      <a:avLst/>
                    </a:prstGeom>
                    <a:noFill/>
                    <a:ln>
                      <a:noFill/>
                    </a:ln>
                  </pic:spPr>
                </pic:pic>
              </a:graphicData>
            </a:graphic>
          </wp:inline>
        </w:drawing>
      </w:r>
    </w:p>
    <w:p w14:paraId="40110BCE" w14:textId="40878390" w:rsidR="005853E5" w:rsidRDefault="005853E5" w:rsidP="005853E5">
      <w:pPr>
        <w:pStyle w:val="Beschriftung"/>
      </w:pPr>
      <w:bookmarkStart w:id="622" w:name="_Ref67994652"/>
      <w:bookmarkStart w:id="623" w:name="_Toc68186760"/>
      <w:r>
        <w:t xml:space="preserve">Abbildung </w:t>
      </w:r>
      <w:fldSimple w:instr=" SEQ Abbildung \* ARABIC ">
        <w:r w:rsidR="00187300">
          <w:rPr>
            <w:noProof/>
          </w:rPr>
          <w:t>92</w:t>
        </w:r>
      </w:fldSimple>
      <w:r>
        <w:t xml:space="preserve"> </w:t>
      </w:r>
      <w:r w:rsidRPr="00DA4BEC">
        <w:t>Verbindungsplan</w:t>
      </w:r>
      <w:bookmarkEnd w:id="622"/>
      <w:bookmarkEnd w:id="623"/>
    </w:p>
    <w:p w14:paraId="4DBEE8EE" w14:textId="2FFAD764" w:rsidR="0033402A" w:rsidRDefault="0033402A" w:rsidP="0033402A">
      <w:pPr>
        <w:rPr>
          <w:i/>
          <w:iCs/>
          <w:color w:val="44546A" w:themeColor="text2"/>
          <w:sz w:val="18"/>
          <w:szCs w:val="18"/>
        </w:rPr>
      </w:pPr>
    </w:p>
    <w:p w14:paraId="4525E481" w14:textId="7164972B" w:rsidR="0033402A" w:rsidRDefault="0033402A" w:rsidP="0033402A"/>
    <w:p w14:paraId="3B085272" w14:textId="032CE6B7" w:rsidR="0033402A" w:rsidRDefault="0033402A" w:rsidP="0033402A"/>
    <w:p w14:paraId="6C9BA50A" w14:textId="6D07398D" w:rsidR="0033402A" w:rsidRDefault="0033402A" w:rsidP="0033402A"/>
    <w:p w14:paraId="4937C63D" w14:textId="618351F8" w:rsidR="0033402A" w:rsidRDefault="0033402A" w:rsidP="0033402A"/>
    <w:p w14:paraId="05EC90EE" w14:textId="754CEED9" w:rsidR="0033402A" w:rsidRDefault="0033402A" w:rsidP="0033402A"/>
    <w:p w14:paraId="2373E562" w14:textId="1B6173F6" w:rsidR="0033402A" w:rsidRDefault="0033402A" w:rsidP="0033402A"/>
    <w:p w14:paraId="04AA5ED1" w14:textId="3BE2D5AD" w:rsidR="0033402A" w:rsidRDefault="0033402A" w:rsidP="0033402A"/>
    <w:p w14:paraId="082C2B5D" w14:textId="15B6DBFA" w:rsidR="0033402A" w:rsidRDefault="0033402A" w:rsidP="0033402A"/>
    <w:p w14:paraId="2321BE78" w14:textId="2B075642" w:rsidR="0033402A" w:rsidRDefault="0033402A" w:rsidP="0033402A"/>
    <w:p w14:paraId="5384DD65" w14:textId="7ABD3C5B" w:rsidR="0033402A" w:rsidRDefault="0033402A" w:rsidP="0033402A"/>
    <w:p w14:paraId="48C16B84" w14:textId="02787FAA" w:rsidR="0033402A" w:rsidRDefault="0033402A" w:rsidP="0033402A"/>
    <w:p w14:paraId="63C65926" w14:textId="351B6D33" w:rsidR="0033402A" w:rsidRDefault="0033402A" w:rsidP="0033402A"/>
    <w:p w14:paraId="33BFFDA1" w14:textId="77777777" w:rsidR="0033402A" w:rsidRDefault="0033402A" w:rsidP="0033402A">
      <w:pPr>
        <w:pStyle w:val="berschrift1"/>
        <w:rPr>
          <w:rFonts w:cs="Times New Roman"/>
        </w:rPr>
      </w:pPr>
      <w:bookmarkStart w:id="624" w:name="_Toc60765230"/>
      <w:bookmarkStart w:id="625" w:name="_Toc61261459"/>
      <w:bookmarkStart w:id="626" w:name="_Toc61546980"/>
      <w:bookmarkStart w:id="627" w:name="_Toc68186637"/>
      <w:r>
        <w:rPr>
          <w:rFonts w:cs="Times New Roman"/>
        </w:rPr>
        <w:lastRenderedPageBreak/>
        <w:t>Mechanische Entwicklung</w:t>
      </w:r>
      <w:bookmarkEnd w:id="624"/>
      <w:bookmarkEnd w:id="625"/>
      <w:bookmarkEnd w:id="626"/>
      <w:r>
        <w:rPr>
          <w:rFonts w:cs="Times New Roman"/>
        </w:rPr>
        <w:t xml:space="preserve"> (Lalic)</w:t>
      </w:r>
      <w:bookmarkEnd w:id="627"/>
    </w:p>
    <w:p w14:paraId="6771DF6E" w14:textId="77777777" w:rsidR="0033402A" w:rsidRDefault="0033402A" w:rsidP="0033402A">
      <w:pPr>
        <w:pStyle w:val="berschrift2"/>
        <w:rPr>
          <w:rFonts w:cs="Times New Roman"/>
        </w:rPr>
      </w:pPr>
      <w:bookmarkStart w:id="628" w:name="_Toc60765231"/>
      <w:bookmarkStart w:id="629" w:name="_Toc61261460"/>
      <w:bookmarkStart w:id="630" w:name="_Toc61546981"/>
      <w:bookmarkStart w:id="631" w:name="_Toc68186638"/>
      <w:r>
        <w:rPr>
          <w:rFonts w:cs="Times New Roman"/>
        </w:rPr>
        <w:t>Akkusystem</w:t>
      </w:r>
      <w:bookmarkEnd w:id="628"/>
      <w:bookmarkEnd w:id="629"/>
      <w:bookmarkEnd w:id="630"/>
      <w:bookmarkEnd w:id="631"/>
      <w:r>
        <w:rPr>
          <w:rFonts w:cs="Times New Roman"/>
        </w:rPr>
        <w:t xml:space="preserve"> </w:t>
      </w:r>
    </w:p>
    <w:p w14:paraId="169565EA" w14:textId="77777777" w:rsidR="0033402A" w:rsidRDefault="0033402A" w:rsidP="0033402A">
      <w:pPr>
        <w:pStyle w:val="berschrift3"/>
        <w:rPr>
          <w:rFonts w:cs="Times New Roman"/>
        </w:rPr>
      </w:pPr>
      <w:bookmarkStart w:id="632" w:name="_Toc60765232"/>
      <w:bookmarkStart w:id="633" w:name="_Toc61261461"/>
      <w:bookmarkStart w:id="634" w:name="_Toc61546982"/>
      <w:bookmarkStart w:id="635" w:name="_Toc68186639"/>
      <w:r>
        <w:rPr>
          <w:rFonts w:cs="Times New Roman"/>
        </w:rPr>
        <w:t>Vorteil im Vergleich zu Batterie</w:t>
      </w:r>
      <w:bookmarkEnd w:id="632"/>
      <w:bookmarkEnd w:id="633"/>
      <w:bookmarkEnd w:id="634"/>
      <w:bookmarkEnd w:id="635"/>
      <w:r>
        <w:rPr>
          <w:rFonts w:cs="Times New Roman"/>
        </w:rPr>
        <w:t xml:space="preserve"> </w:t>
      </w:r>
    </w:p>
    <w:p w14:paraId="7C738B82" w14:textId="77777777" w:rsidR="0033402A" w:rsidRDefault="0033402A" w:rsidP="0033402A">
      <w:pPr>
        <w:rPr>
          <w:rFonts w:cs="Times New Roman"/>
        </w:rPr>
      </w:pPr>
      <w:r>
        <w:rPr>
          <w:rFonts w:cs="Times New Roman"/>
        </w:rPr>
        <w:t xml:space="preserve">Ein wesentlicher Vorteil eines Akkusystems gegenüber einem gewöhnlichen Batteriepacks, ist die Möglichkeit stärkere Servomotoren ohne Probleme in das System integrieren zu können (mehr Spannung). Der Grund, warum wir genau dieses Akkupack wählten, ist der, dass bei den benutzten Servomotoren keine Stromangaben zu finden waren und </w:t>
      </w:r>
      <w:proofErr w:type="gramStart"/>
      <w:r>
        <w:rPr>
          <w:rFonts w:cs="Times New Roman"/>
        </w:rPr>
        <w:t>bei unserem Prototypen</w:t>
      </w:r>
      <w:proofErr w:type="gramEnd"/>
      <w:r>
        <w:rPr>
          <w:rFonts w:cs="Times New Roman"/>
        </w:rPr>
        <w:t xml:space="preserve"> zwei Servomotoren und ein Getriebemotor über eine längere Zeitdauer in Betrieb genommen werden. Um dies gewährleisten zu können hätte ein 3S Akku mit höherer Wahrscheinlichkeit nicht ausgereicht.    </w:t>
      </w:r>
    </w:p>
    <w:p w14:paraId="77BC01B2" w14:textId="77777777" w:rsidR="0033402A" w:rsidRDefault="0033402A" w:rsidP="0033402A">
      <w:pPr>
        <w:pStyle w:val="berschrift2"/>
        <w:rPr>
          <w:rFonts w:cs="Times New Roman"/>
        </w:rPr>
      </w:pPr>
      <w:bookmarkStart w:id="636" w:name="_Toc60765236"/>
      <w:bookmarkStart w:id="637" w:name="_Toc61261465"/>
      <w:bookmarkStart w:id="638" w:name="_Toc61546986"/>
      <w:bookmarkStart w:id="639" w:name="_Toc68186640"/>
      <w:r>
        <w:rPr>
          <w:rFonts w:cs="Times New Roman"/>
        </w:rPr>
        <w:t>3D Modellierungssoftware</w:t>
      </w:r>
      <w:bookmarkEnd w:id="636"/>
      <w:bookmarkEnd w:id="637"/>
      <w:bookmarkEnd w:id="638"/>
      <w:bookmarkEnd w:id="639"/>
      <w:r>
        <w:rPr>
          <w:rFonts w:cs="Times New Roman"/>
        </w:rPr>
        <w:t xml:space="preserve"> </w:t>
      </w:r>
    </w:p>
    <w:p w14:paraId="0299F318" w14:textId="7BD06BC9" w:rsidR="0033402A" w:rsidRDefault="0033402A" w:rsidP="0033402A">
      <w:pPr>
        <w:rPr>
          <w:rFonts w:cs="Times New Roman"/>
          <w:sz w:val="20"/>
          <w:szCs w:val="18"/>
        </w:rPr>
      </w:pPr>
      <w:r>
        <w:rPr>
          <w:rFonts w:cs="Times New Roman"/>
          <w:szCs w:val="24"/>
        </w:rPr>
        <w:t xml:space="preserve">Um unseren mechanischen Aufbau digital modellieren zu können wurde eine 3D-Modelierungssoftware namens </w:t>
      </w:r>
      <w:proofErr w:type="spellStart"/>
      <w:r>
        <w:rPr>
          <w:rFonts w:cs="Times New Roman"/>
          <w:szCs w:val="24"/>
        </w:rPr>
        <w:t>FreeCad</w:t>
      </w:r>
      <w:proofErr w:type="spellEnd"/>
      <w:r>
        <w:rPr>
          <w:rFonts w:cs="Times New Roman"/>
          <w:szCs w:val="24"/>
        </w:rPr>
        <w:t xml:space="preserve"> genutzt in der alles erst designt, modelliert und durchbesprochen wurde, bevor es zum nächsten Schritt, also zur Fertigung bzw. Realisierung, kam, um sich das Endprodukt besser vorstellen zu können und mögliche Probleme mit der Bemaßung einzelner Dinge oder ähnlichem zu vermeiden. Davor gab es aber noch diverse Skizzen, um eine ungefähre Vorstellung zu haben, wie es letztendlich aussehen könnte. [</w:t>
      </w:r>
      <w:r w:rsidR="00755414">
        <w:rPr>
          <w:rFonts w:cs="Times New Roman"/>
          <w:szCs w:val="24"/>
        </w:rPr>
        <w:t>26</w:t>
      </w:r>
      <w:r>
        <w:rPr>
          <w:rFonts w:cs="Times New Roman"/>
          <w:szCs w:val="24"/>
        </w:rPr>
        <w:t>][</w:t>
      </w:r>
      <w:r w:rsidR="00755414">
        <w:rPr>
          <w:rFonts w:cs="Times New Roman"/>
          <w:szCs w:val="24"/>
        </w:rPr>
        <w:t>27</w:t>
      </w:r>
      <w:r>
        <w:rPr>
          <w:rFonts w:cs="Times New Roman"/>
          <w:szCs w:val="24"/>
        </w:rPr>
        <w:t>]</w:t>
      </w:r>
    </w:p>
    <w:p w14:paraId="670F82B5" w14:textId="77777777" w:rsidR="0033402A" w:rsidRDefault="0033402A" w:rsidP="0033402A">
      <w:pPr>
        <w:pStyle w:val="berschrift3"/>
        <w:rPr>
          <w:rFonts w:cs="Times New Roman"/>
        </w:rPr>
      </w:pPr>
      <w:bookmarkStart w:id="640" w:name="_Toc60765237"/>
      <w:bookmarkStart w:id="641" w:name="_Toc61261466"/>
      <w:bookmarkStart w:id="642" w:name="_Toc61546987"/>
      <w:bookmarkStart w:id="643" w:name="_Toc68186641"/>
      <w:r>
        <w:rPr>
          <w:rFonts w:cs="Times New Roman"/>
        </w:rPr>
        <w:t>Vorteile</w:t>
      </w:r>
      <w:bookmarkEnd w:id="640"/>
      <w:bookmarkEnd w:id="641"/>
      <w:bookmarkEnd w:id="642"/>
      <w:bookmarkEnd w:id="643"/>
      <w:r>
        <w:rPr>
          <w:rFonts w:cs="Times New Roman"/>
        </w:rPr>
        <w:t xml:space="preserve"> </w:t>
      </w:r>
    </w:p>
    <w:p w14:paraId="5916534A" w14:textId="77777777" w:rsidR="0033402A" w:rsidRDefault="0033402A" w:rsidP="0033402A">
      <w:pPr>
        <w:rPr>
          <w:rFonts w:cs="Times New Roman"/>
        </w:rPr>
      </w:pPr>
      <w:r>
        <w:rPr>
          <w:rFonts w:cs="Times New Roman"/>
        </w:rPr>
        <w:t xml:space="preserve">Zur Wahl standen noch diverse andere Modellierungssoftwares, da aber schon bei vergangenen Projekten mit </w:t>
      </w:r>
      <w:proofErr w:type="spellStart"/>
      <w:r>
        <w:rPr>
          <w:rFonts w:cs="Times New Roman"/>
        </w:rPr>
        <w:t>FreeCad</w:t>
      </w:r>
      <w:proofErr w:type="spellEnd"/>
      <w:r>
        <w:rPr>
          <w:rFonts w:cs="Times New Roman"/>
        </w:rPr>
        <w:t xml:space="preserve"> gearbeitet wurde und deshalb schon ein gewisses Grundverständnis vorhanden war, hielten wir es für am sinnvollsten diese beizubehalten und nicht grundlegend neu anzufangen. </w:t>
      </w:r>
    </w:p>
    <w:p w14:paraId="48862030" w14:textId="77777777" w:rsidR="0033402A" w:rsidRDefault="0033402A" w:rsidP="0033402A">
      <w:pPr>
        <w:pStyle w:val="berschrift2"/>
        <w:rPr>
          <w:rFonts w:cs="Times New Roman"/>
        </w:rPr>
      </w:pPr>
      <w:bookmarkStart w:id="644" w:name="_Toc60765238"/>
      <w:bookmarkStart w:id="645" w:name="_Toc61261467"/>
      <w:bookmarkStart w:id="646" w:name="_Toc61546988"/>
      <w:bookmarkStart w:id="647" w:name="_Toc68186642"/>
      <w:r>
        <w:rPr>
          <w:rFonts w:cs="Times New Roman"/>
        </w:rPr>
        <w:t>Prototypenbau V1</w:t>
      </w:r>
      <w:bookmarkEnd w:id="644"/>
      <w:bookmarkEnd w:id="645"/>
      <w:bookmarkEnd w:id="646"/>
      <w:bookmarkEnd w:id="647"/>
      <w:r>
        <w:rPr>
          <w:rFonts w:cs="Times New Roman"/>
        </w:rPr>
        <w:t xml:space="preserve"> </w:t>
      </w:r>
    </w:p>
    <w:p w14:paraId="5C8DB743" w14:textId="77777777" w:rsidR="0033402A" w:rsidRDefault="0033402A" w:rsidP="0033402A">
      <w:pPr>
        <w:pStyle w:val="berschrift3"/>
        <w:rPr>
          <w:rFonts w:cs="Times New Roman"/>
        </w:rPr>
      </w:pPr>
      <w:bookmarkStart w:id="648" w:name="_Toc60765239"/>
      <w:bookmarkStart w:id="649" w:name="_Toc61261468"/>
      <w:bookmarkStart w:id="650" w:name="_Toc61546989"/>
      <w:bookmarkStart w:id="651" w:name="_Toc68186643"/>
      <w:r>
        <w:rPr>
          <w:rFonts w:cs="Times New Roman"/>
        </w:rPr>
        <w:t xml:space="preserve">Überlegung/Ziel </w:t>
      </w:r>
      <w:proofErr w:type="gramStart"/>
      <w:r>
        <w:rPr>
          <w:rFonts w:cs="Times New Roman"/>
        </w:rPr>
        <w:t>des Prototypen</w:t>
      </w:r>
      <w:bookmarkEnd w:id="648"/>
      <w:bookmarkEnd w:id="649"/>
      <w:bookmarkEnd w:id="650"/>
      <w:bookmarkEnd w:id="651"/>
      <w:proofErr w:type="gramEnd"/>
      <w:r>
        <w:rPr>
          <w:rFonts w:cs="Times New Roman"/>
        </w:rPr>
        <w:t xml:space="preserve"> </w:t>
      </w:r>
    </w:p>
    <w:p w14:paraId="43BC7FC6" w14:textId="23610B4E" w:rsidR="0033402A" w:rsidRDefault="0033402A" w:rsidP="0033402A">
      <w:pPr>
        <w:rPr>
          <w:rFonts w:cs="Times New Roman"/>
        </w:rPr>
      </w:pPr>
      <w:r>
        <w:rPr>
          <w:rFonts w:cs="Times New Roman"/>
        </w:rPr>
        <w:t xml:space="preserve">Die Überlegung </w:t>
      </w:r>
      <w:proofErr w:type="gramStart"/>
      <w:r>
        <w:rPr>
          <w:rFonts w:cs="Times New Roman"/>
        </w:rPr>
        <w:t>bei dem ersten Prototypen</w:t>
      </w:r>
      <w:proofErr w:type="gramEnd"/>
      <w:r>
        <w:rPr>
          <w:rFonts w:cs="Times New Roman"/>
        </w:rPr>
        <w:t xml:space="preserve"> war es, einen mechanischen Aufbau zu haben bei dem vorerst, wie geplant, nur die beiden </w:t>
      </w:r>
      <w:proofErr w:type="spellStart"/>
      <w:r>
        <w:rPr>
          <w:rFonts w:cs="Times New Roman"/>
        </w:rPr>
        <w:t>Servo</w:t>
      </w:r>
      <w:proofErr w:type="spellEnd"/>
      <w:r>
        <w:rPr>
          <w:rFonts w:cs="Times New Roman"/>
        </w:rPr>
        <w:t xml:space="preserve">-Aktuatoren testbar sind, also eine Halterung sowie die beiden Servos und die Kameraplattform. Da die Umsetzung dieser </w:t>
      </w:r>
      <w:proofErr w:type="gramStart"/>
      <w:r>
        <w:rPr>
          <w:rFonts w:cs="Times New Roman"/>
        </w:rPr>
        <w:t>Ziele relativ</w:t>
      </w:r>
      <w:proofErr w:type="gramEnd"/>
      <w:r>
        <w:rPr>
          <w:rFonts w:cs="Times New Roman"/>
        </w:rPr>
        <w:t xml:space="preserve"> schnell funktioniert hat und der V1 Prototyp noch nicht für die senkrechte Achse ausgelegt war, wurde bis zur Fertigung des V2 Prototypen improvisiert, um den Getriebemotor ebenfalls befestigen zu können siehe </w:t>
      </w:r>
      <w:r>
        <w:rPr>
          <w:rFonts w:cs="Times New Roman"/>
        </w:rPr>
        <w:fldChar w:fldCharType="begin"/>
      </w:r>
      <w:r>
        <w:rPr>
          <w:rFonts w:cs="Times New Roman"/>
        </w:rPr>
        <w:instrText xml:space="preserve"> REF _Ref60777787 \h </w:instrText>
      </w:r>
      <w:r>
        <w:rPr>
          <w:rFonts w:cs="Times New Roman"/>
        </w:rPr>
      </w:r>
      <w:r>
        <w:rPr>
          <w:rFonts w:cs="Times New Roman"/>
        </w:rPr>
        <w:fldChar w:fldCharType="separate"/>
      </w:r>
      <w:r w:rsidR="00187300">
        <w:rPr>
          <w:rFonts w:cs="Times New Roman"/>
        </w:rPr>
        <w:t xml:space="preserve">Abbildung </w:t>
      </w:r>
      <w:r w:rsidR="00187300">
        <w:rPr>
          <w:rFonts w:cs="Times New Roman"/>
          <w:noProof/>
        </w:rPr>
        <w:t>97</w:t>
      </w:r>
      <w:r w:rsidR="00187300">
        <w:rPr>
          <w:rFonts w:cs="Times New Roman"/>
        </w:rPr>
        <w:t xml:space="preserve"> Aufbau des V1 Prototypen mit allen vorhandenen Bauteilen</w:t>
      </w:r>
      <w:r>
        <w:rPr>
          <w:rFonts w:cs="Times New Roman"/>
        </w:rPr>
        <w:fldChar w:fldCharType="end"/>
      </w:r>
      <w:r>
        <w:rPr>
          <w:rFonts w:cs="Times New Roman"/>
        </w:rPr>
        <w:t>.</w:t>
      </w:r>
    </w:p>
    <w:p w14:paraId="317EA121" w14:textId="77777777" w:rsidR="0033402A" w:rsidRDefault="0033402A" w:rsidP="0033402A">
      <w:pPr>
        <w:rPr>
          <w:rFonts w:cs="Times New Roman"/>
        </w:rPr>
      </w:pPr>
    </w:p>
    <w:p w14:paraId="61F82C6E" w14:textId="77777777" w:rsidR="0033402A" w:rsidRDefault="0033402A" w:rsidP="0033402A">
      <w:pPr>
        <w:rPr>
          <w:rFonts w:cs="Times New Roman"/>
        </w:rPr>
      </w:pPr>
    </w:p>
    <w:p w14:paraId="08CD4FB5" w14:textId="77777777" w:rsidR="0033402A" w:rsidRDefault="0033402A" w:rsidP="0033402A">
      <w:pPr>
        <w:rPr>
          <w:rFonts w:cs="Times New Roman"/>
        </w:rPr>
      </w:pPr>
    </w:p>
    <w:p w14:paraId="47777AC4" w14:textId="77777777" w:rsidR="0033402A" w:rsidRDefault="0033402A" w:rsidP="0033402A">
      <w:pPr>
        <w:rPr>
          <w:rFonts w:cs="Times New Roman"/>
        </w:rPr>
      </w:pPr>
    </w:p>
    <w:p w14:paraId="4DAD8AE4" w14:textId="77777777" w:rsidR="0033402A" w:rsidRDefault="0033402A" w:rsidP="0033402A">
      <w:pPr>
        <w:rPr>
          <w:rFonts w:cs="Times New Roman"/>
        </w:rPr>
      </w:pPr>
    </w:p>
    <w:p w14:paraId="15B636EE" w14:textId="77777777" w:rsidR="0033402A" w:rsidRDefault="0033402A" w:rsidP="0033402A">
      <w:pPr>
        <w:rPr>
          <w:rFonts w:cs="Times New Roman"/>
        </w:rPr>
      </w:pPr>
    </w:p>
    <w:p w14:paraId="0A6603BC" w14:textId="77777777" w:rsidR="0033402A" w:rsidRDefault="0033402A" w:rsidP="0033402A">
      <w:pPr>
        <w:rPr>
          <w:rFonts w:cs="Times New Roman"/>
        </w:rPr>
      </w:pPr>
    </w:p>
    <w:p w14:paraId="06A9EA6A" w14:textId="77777777" w:rsidR="0033402A" w:rsidRDefault="0033402A" w:rsidP="0033402A">
      <w:pPr>
        <w:pStyle w:val="berschrift3"/>
        <w:rPr>
          <w:rFonts w:cs="Times New Roman"/>
        </w:rPr>
      </w:pPr>
      <w:bookmarkStart w:id="652" w:name="_Toc60765240"/>
      <w:bookmarkStart w:id="653" w:name="_Toc61261469"/>
      <w:bookmarkStart w:id="654" w:name="_Toc61546990"/>
      <w:bookmarkStart w:id="655" w:name="_Toc68186644"/>
      <w:r>
        <w:rPr>
          <w:rFonts w:cs="Times New Roman"/>
        </w:rPr>
        <w:lastRenderedPageBreak/>
        <w:t>Paint 3D Skizze</w:t>
      </w:r>
      <w:bookmarkEnd w:id="652"/>
      <w:bookmarkEnd w:id="653"/>
      <w:bookmarkEnd w:id="654"/>
      <w:bookmarkEnd w:id="655"/>
      <w:r>
        <w:rPr>
          <w:rFonts w:cs="Times New Roman"/>
        </w:rPr>
        <w:t xml:space="preserve"> </w:t>
      </w:r>
    </w:p>
    <w:p w14:paraId="3F9290F1" w14:textId="62F0053E" w:rsidR="0033402A" w:rsidRDefault="0033402A" w:rsidP="0033402A">
      <w:pPr>
        <w:rPr>
          <w:rFonts w:cs="Times New Roman"/>
        </w:rPr>
      </w:pPr>
      <w:r>
        <w:rPr>
          <w:rFonts w:cs="Times New Roman"/>
        </w:rPr>
        <w:t xml:space="preserve">Um sich ein grobes Bild vor der Konstruktion in </w:t>
      </w:r>
      <w:proofErr w:type="spellStart"/>
      <w:r>
        <w:rPr>
          <w:rFonts w:cs="Times New Roman"/>
        </w:rPr>
        <w:t>FreeCad</w:t>
      </w:r>
      <w:proofErr w:type="spellEnd"/>
      <w:r>
        <w:rPr>
          <w:rFonts w:cs="Times New Roman"/>
        </w:rPr>
        <w:t xml:space="preserve"> machen zu können wurde zuerst eine 3D Skizze in Paint 3D erstellt, welche alle Bauteile beinhaltet und ein ungefähres Schema darstellen soll. Der Grund dafür, dass die Open Source Software „Paint 3D“ gewählt wurde war die, dass die Software sehr intuitiv und flexibel ist, außerdem können vergleichsweise relativ schnell Skizzen erstellt werden, welche den weiterfolgenden Fortschritt des Projektes fördert, da nicht viel Zeit mit der Skizze verbracht werden muss und man sich gleich dem echten Designen </w:t>
      </w:r>
      <w:proofErr w:type="gramStart"/>
      <w:r>
        <w:rPr>
          <w:rFonts w:cs="Times New Roman"/>
        </w:rPr>
        <w:t>des Prototypen</w:t>
      </w:r>
      <w:proofErr w:type="gramEnd"/>
      <w:r>
        <w:rPr>
          <w:rFonts w:cs="Times New Roman"/>
        </w:rPr>
        <w:t xml:space="preserve"> widmen kann. [</w:t>
      </w:r>
      <w:r w:rsidR="00755414">
        <w:rPr>
          <w:rFonts w:cs="Times New Roman"/>
        </w:rPr>
        <w:t>28</w:t>
      </w:r>
      <w:r>
        <w:rPr>
          <w:rFonts w:cs="Times New Roman"/>
        </w:rPr>
        <w:t>]</w:t>
      </w:r>
    </w:p>
    <w:p w14:paraId="74CF3C5F" w14:textId="77777777" w:rsidR="0033402A" w:rsidRDefault="0033402A" w:rsidP="0033402A">
      <w:pPr>
        <w:keepNext/>
        <w:rPr>
          <w:rFonts w:cs="Times New Roman"/>
        </w:rPr>
      </w:pPr>
      <w:r>
        <w:rPr>
          <w:rFonts w:cs="Times New Roman"/>
          <w:noProof/>
        </w:rPr>
        <w:drawing>
          <wp:inline distT="0" distB="0" distL="0" distR="0" wp14:anchorId="04624E8D" wp14:editId="4A6C1ABD">
            <wp:extent cx="5213350" cy="3634105"/>
            <wp:effectExtent l="0" t="0" r="6350" b="444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3350" cy="3634105"/>
                    </a:xfrm>
                    <a:prstGeom prst="rect">
                      <a:avLst/>
                    </a:prstGeom>
                    <a:noFill/>
                    <a:ln>
                      <a:noFill/>
                    </a:ln>
                  </pic:spPr>
                </pic:pic>
              </a:graphicData>
            </a:graphic>
          </wp:inline>
        </w:drawing>
      </w:r>
    </w:p>
    <w:p w14:paraId="4D4C0C03" w14:textId="76B3FB99" w:rsidR="0033402A" w:rsidRDefault="0033402A" w:rsidP="0033402A">
      <w:pPr>
        <w:pStyle w:val="Beschriftung"/>
        <w:rPr>
          <w:rFonts w:cs="Times New Roman"/>
        </w:rPr>
      </w:pPr>
      <w:bookmarkStart w:id="656" w:name="_Toc68186761"/>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93</w:t>
      </w:r>
      <w:r>
        <w:rPr>
          <w:rFonts w:cs="Times New Roman"/>
          <w:noProof/>
        </w:rPr>
        <w:fldChar w:fldCharType="end"/>
      </w:r>
      <w:r>
        <w:rPr>
          <w:rFonts w:cs="Times New Roman"/>
        </w:rPr>
        <w:t xml:space="preserve"> V1 Paint 3D Modell</w:t>
      </w:r>
      <w:bookmarkEnd w:id="656"/>
    </w:p>
    <w:p w14:paraId="7975A089" w14:textId="77777777" w:rsidR="0033402A" w:rsidRDefault="0033402A" w:rsidP="0033402A">
      <w:pPr>
        <w:pStyle w:val="berschrift3"/>
        <w:rPr>
          <w:rFonts w:cs="Times New Roman"/>
        </w:rPr>
      </w:pPr>
      <w:bookmarkStart w:id="657" w:name="_Toc60765241"/>
      <w:bookmarkStart w:id="658" w:name="_Toc61261470"/>
      <w:bookmarkStart w:id="659" w:name="_Toc61546991"/>
      <w:bookmarkStart w:id="660" w:name="_Toc68186645"/>
      <w:proofErr w:type="spellStart"/>
      <w:r>
        <w:rPr>
          <w:rFonts w:cs="Times New Roman"/>
        </w:rPr>
        <w:t>FreeCad</w:t>
      </w:r>
      <w:proofErr w:type="spellEnd"/>
      <w:r>
        <w:rPr>
          <w:rFonts w:cs="Times New Roman"/>
        </w:rPr>
        <w:t xml:space="preserve"> Modell</w:t>
      </w:r>
      <w:bookmarkEnd w:id="657"/>
      <w:bookmarkEnd w:id="658"/>
      <w:bookmarkEnd w:id="659"/>
      <w:bookmarkEnd w:id="660"/>
      <w:r>
        <w:rPr>
          <w:rFonts w:cs="Times New Roman"/>
        </w:rPr>
        <w:t xml:space="preserve"> </w:t>
      </w:r>
    </w:p>
    <w:p w14:paraId="309C929E" w14:textId="77777777" w:rsidR="0033402A" w:rsidRDefault="0033402A" w:rsidP="0033402A">
      <w:pPr>
        <w:rPr>
          <w:rFonts w:cs="Times New Roman"/>
        </w:rPr>
      </w:pPr>
      <w:r>
        <w:rPr>
          <w:rFonts w:cs="Times New Roman"/>
        </w:rPr>
        <w:t xml:space="preserve">Aus Zeitdruck zum Erreichen der Milestones und diversen anderen Dingen wurden hierzu nur die Winkel sowie die Kameraplattform in </w:t>
      </w:r>
      <w:proofErr w:type="spellStart"/>
      <w:r>
        <w:rPr>
          <w:rFonts w:cs="Times New Roman"/>
        </w:rPr>
        <w:t>FreeCad</w:t>
      </w:r>
      <w:proofErr w:type="spellEnd"/>
      <w:r>
        <w:rPr>
          <w:rFonts w:cs="Times New Roman"/>
        </w:rPr>
        <w:t xml:space="preserve"> designend, da diverse Bauteile nicht vorhanden waren, wie z. B der Akku oder die Schalter bzw. Taster. Da diese erst bei dem V2 Prototypen dazugekommen wären und deswegen auch nur ein handelsüblicher Holzstock als Griff benutzt wurde und die Plattform aus einem Material bestand, welches wir bei vergangenen Projekten bereits benutzten. Das Material war eine Kunststoff Aluminium Mischung mit beidseitiger Pianolack Beschichtung. Dasselbe Material wurde für die beiden Winkel benutzt. Die Kameraplattform bestand hier erstmals aus Kunststoff und wurde 3D gedruckt, auf die Unterschiede zum V2 Prototypen wird später genauer eingegangen. </w:t>
      </w:r>
    </w:p>
    <w:p w14:paraId="01B19224" w14:textId="77777777" w:rsidR="0033402A" w:rsidRDefault="0033402A" w:rsidP="0033402A">
      <w:pPr>
        <w:keepNext/>
        <w:rPr>
          <w:rFonts w:cs="Times New Roman"/>
        </w:rPr>
      </w:pPr>
      <w:r>
        <w:rPr>
          <w:rFonts w:cs="Times New Roman"/>
          <w:noProof/>
        </w:rPr>
        <w:lastRenderedPageBreak/>
        <w:drawing>
          <wp:inline distT="0" distB="0" distL="0" distR="0" wp14:anchorId="304AA23F" wp14:editId="3A3F1FB5">
            <wp:extent cx="5344160" cy="3479165"/>
            <wp:effectExtent l="0" t="0" r="8890" b="6985"/>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44160" cy="3479165"/>
                    </a:xfrm>
                    <a:prstGeom prst="rect">
                      <a:avLst/>
                    </a:prstGeom>
                    <a:noFill/>
                    <a:ln>
                      <a:noFill/>
                    </a:ln>
                  </pic:spPr>
                </pic:pic>
              </a:graphicData>
            </a:graphic>
          </wp:inline>
        </w:drawing>
      </w:r>
    </w:p>
    <w:p w14:paraId="14402148" w14:textId="41306DFB" w:rsidR="0033402A" w:rsidRDefault="0033402A" w:rsidP="0033402A">
      <w:pPr>
        <w:pStyle w:val="Beschriftung"/>
        <w:rPr>
          <w:rFonts w:cs="Times New Roman"/>
        </w:rPr>
      </w:pPr>
      <w:bookmarkStart w:id="661" w:name="_Toc68186762"/>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94</w:t>
      </w:r>
      <w:r>
        <w:rPr>
          <w:rFonts w:cs="Times New Roman"/>
          <w:noProof/>
        </w:rPr>
        <w:fldChar w:fldCharType="end"/>
      </w:r>
      <w:r>
        <w:rPr>
          <w:rFonts w:cs="Times New Roman"/>
        </w:rPr>
        <w:t xml:space="preserve"> </w:t>
      </w:r>
      <w:proofErr w:type="spellStart"/>
      <w:r>
        <w:rPr>
          <w:rFonts w:cs="Times New Roman"/>
        </w:rPr>
        <w:t>Kameraplatform</w:t>
      </w:r>
      <w:proofErr w:type="spellEnd"/>
      <w:r>
        <w:rPr>
          <w:rFonts w:cs="Times New Roman"/>
        </w:rPr>
        <w:t xml:space="preserve"> des V1 Prototypen in </w:t>
      </w:r>
      <w:proofErr w:type="spellStart"/>
      <w:r>
        <w:rPr>
          <w:rFonts w:cs="Times New Roman"/>
        </w:rPr>
        <w:t>FreeCad</w:t>
      </w:r>
      <w:bookmarkEnd w:id="661"/>
      <w:proofErr w:type="spellEnd"/>
    </w:p>
    <w:p w14:paraId="7B499575" w14:textId="77777777" w:rsidR="0033402A" w:rsidRDefault="0033402A" w:rsidP="0033402A">
      <w:pPr>
        <w:rPr>
          <w:rFonts w:cs="Times New Roman"/>
        </w:rPr>
      </w:pPr>
    </w:p>
    <w:p w14:paraId="50F7933A" w14:textId="77777777" w:rsidR="0033402A" w:rsidRDefault="0033402A" w:rsidP="0033402A">
      <w:pPr>
        <w:keepNext/>
        <w:rPr>
          <w:rFonts w:cs="Times New Roman"/>
        </w:rPr>
      </w:pPr>
      <w:r>
        <w:rPr>
          <w:rFonts w:cs="Times New Roman"/>
          <w:noProof/>
        </w:rPr>
        <w:drawing>
          <wp:inline distT="0" distB="0" distL="0" distR="0" wp14:anchorId="22B02DE9" wp14:editId="5BDDFE3D">
            <wp:extent cx="5391150" cy="4109085"/>
            <wp:effectExtent l="0" t="0" r="0" b="5715"/>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109085"/>
                    </a:xfrm>
                    <a:prstGeom prst="rect">
                      <a:avLst/>
                    </a:prstGeom>
                    <a:noFill/>
                    <a:ln>
                      <a:noFill/>
                    </a:ln>
                  </pic:spPr>
                </pic:pic>
              </a:graphicData>
            </a:graphic>
          </wp:inline>
        </w:drawing>
      </w:r>
    </w:p>
    <w:p w14:paraId="44D7FD4C" w14:textId="6B317ADE" w:rsidR="0033402A" w:rsidRDefault="0033402A" w:rsidP="0033402A">
      <w:pPr>
        <w:pStyle w:val="Beschriftung"/>
        <w:rPr>
          <w:rFonts w:cs="Times New Roman"/>
        </w:rPr>
      </w:pPr>
      <w:bookmarkStart w:id="662" w:name="_Toc68186763"/>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95</w:t>
      </w:r>
      <w:r>
        <w:rPr>
          <w:rFonts w:cs="Times New Roman"/>
          <w:noProof/>
        </w:rPr>
        <w:fldChar w:fldCharType="end"/>
      </w:r>
      <w:r>
        <w:rPr>
          <w:rFonts w:cs="Times New Roman"/>
        </w:rPr>
        <w:t xml:space="preserve"> </w:t>
      </w:r>
      <w:proofErr w:type="spellStart"/>
      <w:r>
        <w:rPr>
          <w:rFonts w:cs="Times New Roman"/>
        </w:rPr>
        <w:t>Servo-WInkel</w:t>
      </w:r>
      <w:proofErr w:type="spellEnd"/>
      <w:r>
        <w:rPr>
          <w:rFonts w:cs="Times New Roman"/>
        </w:rPr>
        <w:t xml:space="preserve"> des V1 Prototypen in </w:t>
      </w:r>
      <w:proofErr w:type="spellStart"/>
      <w:r>
        <w:rPr>
          <w:rFonts w:cs="Times New Roman"/>
        </w:rPr>
        <w:t>FreeCad</w:t>
      </w:r>
      <w:bookmarkEnd w:id="662"/>
      <w:proofErr w:type="spellEnd"/>
    </w:p>
    <w:p w14:paraId="2D1D35A9" w14:textId="77777777" w:rsidR="0033402A" w:rsidRDefault="0033402A" w:rsidP="0033402A">
      <w:pPr>
        <w:pStyle w:val="berschrift3"/>
        <w:rPr>
          <w:rFonts w:cs="Times New Roman"/>
        </w:rPr>
      </w:pPr>
      <w:bookmarkStart w:id="663" w:name="_Toc60765242"/>
      <w:bookmarkStart w:id="664" w:name="_Toc61261471"/>
      <w:bookmarkStart w:id="665" w:name="_Toc61546992"/>
      <w:bookmarkStart w:id="666" w:name="_Toc68186646"/>
      <w:r>
        <w:rPr>
          <w:noProof/>
        </w:rPr>
        <w:lastRenderedPageBreak/>
        <w:drawing>
          <wp:anchor distT="0" distB="0" distL="114300" distR="114300" simplePos="0" relativeHeight="251725824" behindDoc="0" locked="0" layoutInCell="1" allowOverlap="1" wp14:anchorId="6E6F45A5" wp14:editId="3DCFC2D4">
            <wp:simplePos x="0" y="0"/>
            <wp:positionH relativeFrom="margin">
              <wp:align>left</wp:align>
            </wp:positionH>
            <wp:positionV relativeFrom="paragraph">
              <wp:posOffset>186055</wp:posOffset>
            </wp:positionV>
            <wp:extent cx="3404870" cy="3733800"/>
            <wp:effectExtent l="0" t="0" r="5080" b="0"/>
            <wp:wrapSquare wrapText="bothSides"/>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4870" cy="373380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rPr>
        <w:t>Realisierung</w:t>
      </w:r>
      <w:bookmarkEnd w:id="663"/>
      <w:bookmarkEnd w:id="664"/>
      <w:bookmarkEnd w:id="665"/>
      <w:bookmarkEnd w:id="666"/>
      <w:r>
        <w:rPr>
          <w:rFonts w:cs="Times New Roman"/>
        </w:rPr>
        <w:t xml:space="preserve"> </w:t>
      </w:r>
    </w:p>
    <w:p w14:paraId="54A06132" w14:textId="77777777" w:rsidR="0033402A" w:rsidRDefault="0033402A" w:rsidP="0033402A">
      <w:pPr>
        <w:rPr>
          <w:rFonts w:cs="Times New Roman"/>
          <w:noProof/>
        </w:rPr>
      </w:pPr>
    </w:p>
    <w:p w14:paraId="27BD9BF9" w14:textId="77777777" w:rsidR="0033402A" w:rsidRDefault="0033402A" w:rsidP="0033402A">
      <w:pPr>
        <w:rPr>
          <w:rFonts w:cs="Times New Roman"/>
        </w:rPr>
      </w:pPr>
    </w:p>
    <w:p w14:paraId="30156D02" w14:textId="77777777" w:rsidR="0033402A" w:rsidRDefault="0033402A" w:rsidP="0033402A">
      <w:pPr>
        <w:rPr>
          <w:rFonts w:cs="Times New Roman"/>
        </w:rPr>
      </w:pPr>
    </w:p>
    <w:p w14:paraId="4103BF7E" w14:textId="77777777" w:rsidR="0033402A" w:rsidRDefault="0033402A" w:rsidP="0033402A">
      <w:pPr>
        <w:rPr>
          <w:rFonts w:cs="Times New Roman"/>
        </w:rPr>
      </w:pPr>
    </w:p>
    <w:p w14:paraId="47D60F7A" w14:textId="77777777" w:rsidR="0033402A" w:rsidRDefault="0033402A" w:rsidP="0033402A">
      <w:pPr>
        <w:rPr>
          <w:rFonts w:cs="Times New Roman"/>
        </w:rPr>
      </w:pPr>
    </w:p>
    <w:p w14:paraId="7A1C98D4" w14:textId="77777777" w:rsidR="0033402A" w:rsidRDefault="0033402A" w:rsidP="0033402A">
      <w:pPr>
        <w:rPr>
          <w:rFonts w:cs="Times New Roman"/>
        </w:rPr>
      </w:pPr>
    </w:p>
    <w:p w14:paraId="361FF13B" w14:textId="77777777" w:rsidR="0033402A" w:rsidRDefault="0033402A" w:rsidP="0033402A">
      <w:pPr>
        <w:rPr>
          <w:rFonts w:cs="Times New Roman"/>
        </w:rPr>
      </w:pPr>
    </w:p>
    <w:p w14:paraId="027633C9" w14:textId="77777777" w:rsidR="0033402A" w:rsidRDefault="0033402A" w:rsidP="0033402A">
      <w:pPr>
        <w:rPr>
          <w:rFonts w:cs="Times New Roman"/>
        </w:rPr>
      </w:pPr>
    </w:p>
    <w:p w14:paraId="0BAD6736" w14:textId="77777777" w:rsidR="0033402A" w:rsidRDefault="0033402A" w:rsidP="0033402A">
      <w:pPr>
        <w:rPr>
          <w:rFonts w:cs="Times New Roman"/>
        </w:rPr>
      </w:pPr>
    </w:p>
    <w:p w14:paraId="165D3726" w14:textId="77777777" w:rsidR="0033402A" w:rsidRDefault="0033402A" w:rsidP="0033402A">
      <w:pPr>
        <w:tabs>
          <w:tab w:val="center" w:pos="1701"/>
        </w:tabs>
        <w:rPr>
          <w:rFonts w:cs="Times New Roman"/>
        </w:rPr>
      </w:pPr>
    </w:p>
    <w:p w14:paraId="11195D94" w14:textId="77777777" w:rsidR="0033402A" w:rsidRDefault="0033402A" w:rsidP="0033402A">
      <w:pPr>
        <w:tabs>
          <w:tab w:val="center" w:pos="1701"/>
        </w:tabs>
        <w:rPr>
          <w:rFonts w:cs="Times New Roman"/>
        </w:rPr>
      </w:pPr>
    </w:p>
    <w:p w14:paraId="1527A483" w14:textId="77777777" w:rsidR="0033402A" w:rsidRDefault="0033402A" w:rsidP="0033402A">
      <w:pPr>
        <w:tabs>
          <w:tab w:val="center" w:pos="1701"/>
        </w:tabs>
        <w:rPr>
          <w:rFonts w:cs="Times New Roman"/>
        </w:rPr>
      </w:pPr>
      <w:r>
        <w:rPr>
          <w:noProof/>
        </w:rPr>
        <mc:AlternateContent>
          <mc:Choice Requires="wps">
            <w:drawing>
              <wp:anchor distT="0" distB="0" distL="114300" distR="114300" simplePos="0" relativeHeight="251726848" behindDoc="0" locked="0" layoutInCell="1" allowOverlap="1" wp14:anchorId="66720A77" wp14:editId="40087410">
                <wp:simplePos x="0" y="0"/>
                <wp:positionH relativeFrom="margin">
                  <wp:align>left</wp:align>
                </wp:positionH>
                <wp:positionV relativeFrom="paragraph">
                  <wp:posOffset>537845</wp:posOffset>
                </wp:positionV>
                <wp:extent cx="3829050" cy="264795"/>
                <wp:effectExtent l="0" t="0" r="0" b="8255"/>
                <wp:wrapSquare wrapText="bothSides"/>
                <wp:docPr id="372" name="Textfeld 372"/>
                <wp:cNvGraphicFramePr/>
                <a:graphic xmlns:a="http://schemas.openxmlformats.org/drawingml/2006/main">
                  <a:graphicData uri="http://schemas.microsoft.com/office/word/2010/wordprocessingShape">
                    <wps:wsp>
                      <wps:cNvSpPr txBox="1"/>
                      <wps:spPr>
                        <a:xfrm>
                          <a:off x="0" y="0"/>
                          <a:ext cx="3829050" cy="264795"/>
                        </a:xfrm>
                        <a:prstGeom prst="rect">
                          <a:avLst/>
                        </a:prstGeom>
                        <a:solidFill>
                          <a:prstClr val="white"/>
                        </a:solidFill>
                        <a:ln>
                          <a:noFill/>
                        </a:ln>
                      </wps:spPr>
                      <wps:txbx>
                        <w:txbxContent>
                          <w:p w14:paraId="2CE2E475" w14:textId="0249ACFF" w:rsidR="00E729F5" w:rsidRDefault="00E729F5" w:rsidP="0033402A">
                            <w:pPr>
                              <w:pStyle w:val="Beschriftung"/>
                              <w:rPr>
                                <w:noProof/>
                              </w:rPr>
                            </w:pPr>
                            <w:bookmarkStart w:id="667" w:name="_Toc68186764"/>
                            <w:r>
                              <w:t xml:space="preserve">Abbildung </w:t>
                            </w:r>
                            <w:fldSimple w:instr=" SEQ Abbildung \* ARABIC ">
                              <w:r>
                                <w:rPr>
                                  <w:noProof/>
                                </w:rPr>
                                <w:t>96</w:t>
                              </w:r>
                            </w:fldSimple>
                            <w:r>
                              <w:t xml:space="preserve"> Aufbau des V1 Prototypen mit allen vorhandenen Bauteilen</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6720A77" id="Textfeld 372" o:spid="_x0000_s1027" type="#_x0000_t202" style="position:absolute;margin-left:0;margin-top:42.35pt;width:301.5pt;height:20.8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" stroked="f">
                <v:textbox style="mso-fit-shape-to-text:t" inset="0,0,0,0">
                  <w:txbxContent>
                    <w:p w14:paraId="2CE2E475" w14:textId="0249ACFF" w:rsidR="00E729F5" w:rsidRDefault="00E729F5" w:rsidP="0033402A">
                      <w:pPr>
                        <w:pStyle w:val="Beschriftung"/>
                        <w:rPr>
                          <w:noProof/>
                        </w:rPr>
                      </w:pPr>
                      <w:bookmarkStart w:id="668" w:name="_Toc68186764"/>
                      <w:r>
                        <w:t xml:space="preserve">Abbildung </w:t>
                      </w:r>
                      <w:fldSimple w:instr=" SEQ Abbildung \* ARABIC ">
                        <w:r>
                          <w:rPr>
                            <w:noProof/>
                          </w:rPr>
                          <w:t>96</w:t>
                        </w:r>
                      </w:fldSimple>
                      <w:r>
                        <w:t xml:space="preserve"> Aufbau des V1 Prototypen mit allen vorhandenen Bauteilen</w:t>
                      </w:r>
                      <w:bookmarkEnd w:id="668"/>
                    </w:p>
                  </w:txbxContent>
                </v:textbox>
                <w10:wrap type="square" anchorx="margin"/>
              </v:shape>
            </w:pict>
          </mc:Fallback>
        </mc:AlternateContent>
      </w:r>
    </w:p>
    <w:p w14:paraId="2CDEF817" w14:textId="77777777" w:rsidR="0033402A" w:rsidRDefault="0033402A" w:rsidP="0033402A">
      <w:pPr>
        <w:keepNext/>
        <w:tabs>
          <w:tab w:val="center" w:pos="1701"/>
        </w:tabs>
        <w:rPr>
          <w:rFonts w:cs="Times New Roman"/>
        </w:rPr>
      </w:pPr>
      <w:r>
        <w:rPr>
          <w:rFonts w:cs="Times New Roman"/>
          <w:noProof/>
        </w:rPr>
        <w:drawing>
          <wp:inline distT="0" distB="0" distL="0" distR="0" wp14:anchorId="1F5954D1" wp14:editId="4117A8F2">
            <wp:extent cx="3087370" cy="4109085"/>
            <wp:effectExtent l="0" t="0" r="0" b="5715"/>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87370" cy="4109085"/>
                    </a:xfrm>
                    <a:prstGeom prst="rect">
                      <a:avLst/>
                    </a:prstGeom>
                    <a:noFill/>
                    <a:ln>
                      <a:noFill/>
                    </a:ln>
                  </pic:spPr>
                </pic:pic>
              </a:graphicData>
            </a:graphic>
          </wp:inline>
        </w:drawing>
      </w:r>
    </w:p>
    <w:p w14:paraId="00E058EC" w14:textId="0399F0E7" w:rsidR="0033402A" w:rsidRDefault="0033402A" w:rsidP="0033402A">
      <w:pPr>
        <w:pStyle w:val="Beschriftung"/>
        <w:rPr>
          <w:rFonts w:cs="Times New Roman"/>
        </w:rPr>
      </w:pPr>
      <w:bookmarkStart w:id="669" w:name="_Ref60777787"/>
      <w:bookmarkStart w:id="670" w:name="_Toc68186765"/>
      <w:r>
        <w:rPr>
          <w:rFonts w:cs="Times New Roman"/>
        </w:rPr>
        <w:t xml:space="preserve">Abbildung </w:t>
      </w:r>
      <w:r>
        <w:fldChar w:fldCharType="begin"/>
      </w:r>
      <w:r>
        <w:rPr>
          <w:rFonts w:cs="Times New Roman"/>
        </w:rPr>
        <w:instrText xml:space="preserve"> SEQ Abbildung \* ARABIC </w:instrText>
      </w:r>
      <w:r>
        <w:fldChar w:fldCharType="separate"/>
      </w:r>
      <w:r w:rsidR="00187300">
        <w:rPr>
          <w:rFonts w:cs="Times New Roman"/>
          <w:noProof/>
        </w:rPr>
        <w:t>97</w:t>
      </w:r>
      <w:r>
        <w:fldChar w:fldCharType="end"/>
      </w:r>
      <w:r>
        <w:rPr>
          <w:rFonts w:cs="Times New Roman"/>
        </w:rPr>
        <w:t xml:space="preserve"> Aufbau des V1 Prototypen mit allen vorhandenen Bauteilen</w:t>
      </w:r>
      <w:bookmarkEnd w:id="669"/>
      <w:bookmarkEnd w:id="670"/>
    </w:p>
    <w:p w14:paraId="39C0074D" w14:textId="77777777" w:rsidR="0033402A" w:rsidRDefault="0033402A" w:rsidP="0033402A">
      <w:pPr>
        <w:pStyle w:val="berschrift2"/>
        <w:rPr>
          <w:rFonts w:cs="Times New Roman"/>
        </w:rPr>
      </w:pPr>
      <w:bookmarkStart w:id="671" w:name="_Toc60765243"/>
      <w:bookmarkStart w:id="672" w:name="_Toc61261472"/>
      <w:bookmarkStart w:id="673" w:name="_Toc61546993"/>
      <w:bookmarkStart w:id="674" w:name="_Toc68186647"/>
      <w:r>
        <w:rPr>
          <w:rFonts w:cs="Times New Roman"/>
        </w:rPr>
        <w:lastRenderedPageBreak/>
        <w:t>Prototypenbau V2</w:t>
      </w:r>
      <w:bookmarkEnd w:id="671"/>
      <w:bookmarkEnd w:id="672"/>
      <w:bookmarkEnd w:id="673"/>
      <w:bookmarkEnd w:id="674"/>
      <w:r>
        <w:rPr>
          <w:rFonts w:cs="Times New Roman"/>
        </w:rPr>
        <w:t xml:space="preserve"> </w:t>
      </w:r>
    </w:p>
    <w:p w14:paraId="16E4E197" w14:textId="77777777" w:rsidR="0033402A" w:rsidRDefault="0033402A" w:rsidP="0033402A">
      <w:pPr>
        <w:pStyle w:val="berschrift3"/>
        <w:rPr>
          <w:rFonts w:cs="Times New Roman"/>
        </w:rPr>
      </w:pPr>
      <w:bookmarkStart w:id="675" w:name="_Toc60765244"/>
      <w:bookmarkStart w:id="676" w:name="_Toc61261473"/>
      <w:bookmarkStart w:id="677" w:name="_Toc61546994"/>
      <w:bookmarkStart w:id="678" w:name="_Toc68186648"/>
      <w:r>
        <w:rPr>
          <w:rFonts w:cs="Times New Roman"/>
        </w:rPr>
        <w:t xml:space="preserve">Überlegung/Ziel </w:t>
      </w:r>
      <w:proofErr w:type="gramStart"/>
      <w:r>
        <w:rPr>
          <w:rFonts w:cs="Times New Roman"/>
        </w:rPr>
        <w:t>des Prototypen</w:t>
      </w:r>
      <w:bookmarkEnd w:id="675"/>
      <w:bookmarkEnd w:id="676"/>
      <w:bookmarkEnd w:id="677"/>
      <w:bookmarkEnd w:id="678"/>
      <w:proofErr w:type="gramEnd"/>
      <w:r>
        <w:rPr>
          <w:rFonts w:cs="Times New Roman"/>
        </w:rPr>
        <w:t xml:space="preserve"> </w:t>
      </w:r>
    </w:p>
    <w:p w14:paraId="65AF258F" w14:textId="77777777" w:rsidR="0033402A" w:rsidRDefault="0033402A" w:rsidP="0033402A">
      <w:pPr>
        <w:rPr>
          <w:lang w:val="de-DE"/>
        </w:rPr>
      </w:pPr>
      <w:bookmarkStart w:id="679" w:name="_Toc60765245"/>
      <w:bookmarkStart w:id="680" w:name="_Toc61261474"/>
      <w:bookmarkStart w:id="681" w:name="_Toc61546995"/>
      <w:r>
        <w:rPr>
          <w:lang w:val="de-DE"/>
        </w:rPr>
        <w:t xml:space="preserve">Nachdem unser V1 Prototyp funktionierte und vollständig war, wurde direkt danach mit den Überlegungen zu dem V2 Prototypen angefangen. Natürlich war das Ziel des V2 Modells alle Fehler des Vorgängers auszubessern und ihn zu erweitern. Dazu gehören unter anderem das Verwenden eines robusteren Materials, das Designen des gesamten Prototyps, das Verbauen der dazukommenden Platinen, sowie des Akkus, das Verbessern und das Erweitern um die Kameraplattform. Weiters wurde </w:t>
      </w:r>
      <w:proofErr w:type="gramStart"/>
      <w:r>
        <w:rPr>
          <w:lang w:val="de-DE"/>
        </w:rPr>
        <w:t>bei diesem Prototypen</w:t>
      </w:r>
      <w:proofErr w:type="gramEnd"/>
      <w:r>
        <w:rPr>
          <w:lang w:val="de-DE"/>
        </w:rPr>
        <w:t xml:space="preserve"> erstmals auf den </w:t>
      </w:r>
      <w:proofErr w:type="spellStart"/>
      <w:r>
        <w:rPr>
          <w:lang w:val="de-DE"/>
        </w:rPr>
        <w:t>Nodalpunkt</w:t>
      </w:r>
      <w:proofErr w:type="spellEnd"/>
      <w:r>
        <w:rPr>
          <w:lang w:val="de-DE"/>
        </w:rPr>
        <w:t xml:space="preserve"> eingegangen, was die Konstruktion natürlich wesentlich veränderte. </w:t>
      </w:r>
    </w:p>
    <w:p w14:paraId="0B40D8A3" w14:textId="77777777" w:rsidR="0033402A" w:rsidRDefault="0033402A" w:rsidP="0033402A">
      <w:pPr>
        <w:pStyle w:val="berschrift3"/>
        <w:rPr>
          <w:rFonts w:cs="Times New Roman"/>
        </w:rPr>
      </w:pPr>
      <w:bookmarkStart w:id="682" w:name="_Toc68186649"/>
      <w:proofErr w:type="spellStart"/>
      <w:r>
        <w:rPr>
          <w:rFonts w:cs="Times New Roman"/>
        </w:rPr>
        <w:t>Nodalpunkt</w:t>
      </w:r>
      <w:bookmarkEnd w:id="679"/>
      <w:bookmarkEnd w:id="680"/>
      <w:bookmarkEnd w:id="681"/>
      <w:bookmarkEnd w:id="682"/>
      <w:proofErr w:type="spellEnd"/>
    </w:p>
    <w:p w14:paraId="51C39817" w14:textId="77777777" w:rsidR="0033402A" w:rsidRDefault="0033402A" w:rsidP="0033402A">
      <w:pPr>
        <w:rPr>
          <w:lang w:val="de-DE"/>
        </w:rPr>
      </w:pPr>
      <w:r>
        <w:rPr>
          <w:rFonts w:cs="Times New Roman"/>
        </w:rPr>
        <w:t xml:space="preserve">Da uns die Erkenntnis bezüglich des </w:t>
      </w:r>
      <w:proofErr w:type="spellStart"/>
      <w:r>
        <w:rPr>
          <w:rFonts w:cs="Times New Roman"/>
        </w:rPr>
        <w:t>Nodalspunktes</w:t>
      </w:r>
      <w:proofErr w:type="spellEnd"/>
      <w:r>
        <w:rPr>
          <w:rFonts w:cs="Times New Roman"/>
        </w:rPr>
        <w:t xml:space="preserve"> erst im Laufe der Produktion des V2 Prototypen aufgekommen ist, wurde er auch erst bei dem V2 Prototypen implementiert und alle Bauteile dementsprechend angepasst, um ihm möglichst nahe zu kommen. </w:t>
      </w:r>
      <w:r>
        <w:rPr>
          <w:lang w:val="de-DE"/>
        </w:rPr>
        <w:t xml:space="preserve">Der </w:t>
      </w:r>
      <w:proofErr w:type="spellStart"/>
      <w:r>
        <w:rPr>
          <w:lang w:val="de-DE"/>
        </w:rPr>
        <w:t>Nodalpunkt</w:t>
      </w:r>
      <w:proofErr w:type="spellEnd"/>
      <w:r>
        <w:rPr>
          <w:lang w:val="de-DE"/>
        </w:rPr>
        <w:t xml:space="preserve"> beschreibt kurzgesagt die optische Mitte eines Objektivs, also jene Punkte der optischen Achse, auf der die Lichtstrahlen eintreten und diese auch verlassen. </w:t>
      </w:r>
      <w:r>
        <w:rPr>
          <w:rFonts w:cs="Times New Roman"/>
          <w:lang w:val="de-DE"/>
        </w:rPr>
        <w:t xml:space="preserve"> </w:t>
      </w:r>
      <w:r>
        <w:rPr>
          <w:lang w:val="de-DE"/>
        </w:rPr>
        <w:t xml:space="preserve">Andere Worte für den </w:t>
      </w:r>
      <w:proofErr w:type="spellStart"/>
      <w:r>
        <w:rPr>
          <w:lang w:val="de-DE"/>
        </w:rPr>
        <w:t>Nodalpunkt</w:t>
      </w:r>
      <w:proofErr w:type="spellEnd"/>
      <w:r>
        <w:rPr>
          <w:lang w:val="de-DE"/>
        </w:rPr>
        <w:t xml:space="preserve"> sind unter anderem:  optisches Zentrum, Knotenpunkt und </w:t>
      </w:r>
      <w:proofErr w:type="spellStart"/>
      <w:r>
        <w:rPr>
          <w:lang w:val="de-DE"/>
        </w:rPr>
        <w:t>no</w:t>
      </w:r>
      <w:proofErr w:type="spellEnd"/>
      <w:r>
        <w:rPr>
          <w:lang w:val="de-DE"/>
        </w:rPr>
        <w:t xml:space="preserve"> </w:t>
      </w:r>
      <w:proofErr w:type="spellStart"/>
      <w:r>
        <w:rPr>
          <w:lang w:val="de-DE"/>
        </w:rPr>
        <w:t>Parallax</w:t>
      </w:r>
      <w:proofErr w:type="spellEnd"/>
      <w:r>
        <w:rPr>
          <w:lang w:val="de-DE"/>
        </w:rPr>
        <w:t xml:space="preserve"> Point. Bei einem Panorama Bild beispielsweise dreht man sich genau um diesen Punkt damit zwischen Vorder- und Hintergrund keine Parallaxen Verschiebungen auftreten, was eine Grundvoraussetzung für ein Panorama Bild ist.</w:t>
      </w:r>
    </w:p>
    <w:p w14:paraId="57AE9102" w14:textId="77777777" w:rsidR="0033402A" w:rsidRDefault="0033402A" w:rsidP="0033402A">
      <w:pPr>
        <w:pStyle w:val="berschrift4"/>
      </w:pPr>
      <w:bookmarkStart w:id="683" w:name="_Toc61261475"/>
      <w:bookmarkStart w:id="684" w:name="_Toc61546996"/>
      <w:bookmarkStart w:id="685" w:name="_Toc68186650"/>
      <w:r>
        <w:t xml:space="preserve">Ermittlung des </w:t>
      </w:r>
      <w:proofErr w:type="spellStart"/>
      <w:r>
        <w:t>Nodalspunkts</w:t>
      </w:r>
      <w:bookmarkEnd w:id="683"/>
      <w:bookmarkEnd w:id="684"/>
      <w:bookmarkEnd w:id="685"/>
      <w:proofErr w:type="spellEnd"/>
    </w:p>
    <w:p w14:paraId="5EFDCDB8" w14:textId="4C0C625D" w:rsidR="0033402A" w:rsidRDefault="0033402A" w:rsidP="0033402A">
      <w:pPr>
        <w:rPr>
          <w:lang w:val="de-DE"/>
        </w:rPr>
      </w:pPr>
      <w:r>
        <w:rPr>
          <w:lang w:val="de-DE"/>
        </w:rPr>
        <w:t xml:space="preserve">Die Eintritts Pupille kann man </w:t>
      </w:r>
      <w:proofErr w:type="gramStart"/>
      <w:r>
        <w:rPr>
          <w:lang w:val="de-DE"/>
        </w:rPr>
        <w:t>experimentell relativ</w:t>
      </w:r>
      <w:proofErr w:type="gramEnd"/>
      <w:r>
        <w:rPr>
          <w:lang w:val="de-DE"/>
        </w:rPr>
        <w:t xml:space="preserve"> schnell ermitteln. Für die Größe der Eintritts Pupille ist direkt auf dem objektiv. Zum Berechnen nimmt man die Größe des Objektivs, welche von objektiv zu objektiv unterschiedlich ist, und dividiert diese mit der Lichtstärke. Daraus ergibt sich der Durchmesser der Eintritts Pupille. Um nun die Lage des </w:t>
      </w:r>
      <w:proofErr w:type="spellStart"/>
      <w:r>
        <w:rPr>
          <w:lang w:val="de-DE"/>
        </w:rPr>
        <w:t>Nodalpunktes</w:t>
      </w:r>
      <w:proofErr w:type="spellEnd"/>
      <w:r>
        <w:rPr>
          <w:lang w:val="de-DE"/>
        </w:rPr>
        <w:t xml:space="preserve"> zu ermitteln, benutzt man einen sogenannten Panoramakopf bzw. </w:t>
      </w:r>
      <w:proofErr w:type="spellStart"/>
      <w:r>
        <w:rPr>
          <w:lang w:val="de-DE"/>
        </w:rPr>
        <w:t>Nodalpunktadapter</w:t>
      </w:r>
      <w:proofErr w:type="spellEnd"/>
      <w:r>
        <w:rPr>
          <w:lang w:val="de-DE"/>
        </w:rPr>
        <w:t xml:space="preserve">, welcher dann genau angepasst und eingestellt wird. Dazu wird zuerst der Mittelpunkt des objektives auf die Drehachse des Stativs gebracht. Der </w:t>
      </w:r>
      <w:proofErr w:type="spellStart"/>
      <w:r>
        <w:rPr>
          <w:lang w:val="de-DE"/>
        </w:rPr>
        <w:t>Nodalpunkt</w:t>
      </w:r>
      <w:proofErr w:type="spellEnd"/>
      <w:r>
        <w:rPr>
          <w:lang w:val="de-DE"/>
        </w:rPr>
        <w:t xml:space="preserve"> per se ist Objektivabhängig bzw. brennweitenabhängig was bedeutet, dass für jede Brennweite der </w:t>
      </w:r>
      <w:proofErr w:type="spellStart"/>
      <w:r>
        <w:rPr>
          <w:lang w:val="de-DE"/>
        </w:rPr>
        <w:t>Nodalpunkt</w:t>
      </w:r>
      <w:proofErr w:type="spellEnd"/>
      <w:r>
        <w:rPr>
          <w:lang w:val="de-DE"/>
        </w:rPr>
        <w:t xml:space="preserve"> extra eingestellt werden muss. [</w:t>
      </w:r>
      <w:r w:rsidR="00755414">
        <w:rPr>
          <w:lang w:val="de-DE"/>
        </w:rPr>
        <w:t>24</w:t>
      </w:r>
      <w:r>
        <w:rPr>
          <w:lang w:val="de-DE"/>
        </w:rPr>
        <w:t>][2</w:t>
      </w:r>
      <w:r w:rsidR="00755414">
        <w:rPr>
          <w:lang w:val="de-DE"/>
        </w:rPr>
        <w:t>5</w:t>
      </w:r>
      <w:r>
        <w:rPr>
          <w:lang w:val="de-DE"/>
        </w:rPr>
        <w:t>]</w:t>
      </w:r>
    </w:p>
    <w:p w14:paraId="49C9FD6F" w14:textId="58FEA733" w:rsidR="0033402A" w:rsidRDefault="0033402A" w:rsidP="0033402A">
      <w:pPr>
        <w:rPr>
          <w:lang w:val="de-DE"/>
        </w:rPr>
      </w:pPr>
      <w:r>
        <w:rPr>
          <w:lang w:val="de-DE"/>
        </w:rPr>
        <w:t>Um einen Tiefenwert ermitteln zu können müssen experimentell zwei Objekte genommen werden, welche etwas weiter auseinander stehen. Man kann beispielsweise eine Gebäudeecke und ein dünnes Stativ nehmen, wobei das Stativ das nahe Objekt ist, nun werden Bilder gemacht und die beiden Objekte aufeinander abgestimmt und fein justiert [</w:t>
      </w:r>
      <w:r w:rsidR="00755414">
        <w:rPr>
          <w:lang w:val="de-DE"/>
        </w:rPr>
        <w:t>24</w:t>
      </w:r>
      <w:r>
        <w:rPr>
          <w:lang w:val="de-DE"/>
        </w:rPr>
        <w:t>][2</w:t>
      </w:r>
      <w:r w:rsidR="00755414">
        <w:rPr>
          <w:lang w:val="de-DE"/>
        </w:rPr>
        <w:t>5</w:t>
      </w:r>
      <w:r>
        <w:rPr>
          <w:lang w:val="de-DE"/>
        </w:rPr>
        <w:t>]</w:t>
      </w:r>
    </w:p>
    <w:p w14:paraId="650C733F" w14:textId="77777777" w:rsidR="0033402A" w:rsidRDefault="0033402A" w:rsidP="0033402A">
      <w:pPr>
        <w:rPr>
          <w:lang w:val="de-DE"/>
        </w:rPr>
      </w:pPr>
    </w:p>
    <w:p w14:paraId="29AE359E" w14:textId="77777777" w:rsidR="0033402A" w:rsidRDefault="0033402A" w:rsidP="0033402A">
      <w:pPr>
        <w:rPr>
          <w:lang w:val="de-DE"/>
        </w:rPr>
      </w:pPr>
    </w:p>
    <w:p w14:paraId="1B4BC04C" w14:textId="77777777" w:rsidR="0033402A" w:rsidRDefault="0033402A" w:rsidP="0033402A">
      <w:pPr>
        <w:rPr>
          <w:lang w:val="de-DE"/>
        </w:rPr>
      </w:pPr>
    </w:p>
    <w:p w14:paraId="441CEB8A" w14:textId="77777777" w:rsidR="0033402A" w:rsidRDefault="0033402A" w:rsidP="0033402A">
      <w:pPr>
        <w:rPr>
          <w:lang w:val="de-DE"/>
        </w:rPr>
      </w:pPr>
    </w:p>
    <w:p w14:paraId="2484F55C" w14:textId="77777777" w:rsidR="0033402A" w:rsidRDefault="0033402A" w:rsidP="0033402A">
      <w:pPr>
        <w:pStyle w:val="StandardWeb"/>
      </w:pPr>
    </w:p>
    <w:p w14:paraId="1BC5974D" w14:textId="77777777" w:rsidR="0033402A" w:rsidRDefault="0033402A" w:rsidP="0033402A">
      <w:pPr>
        <w:pStyle w:val="berschrift3"/>
        <w:rPr>
          <w:rFonts w:cs="Times New Roman"/>
        </w:rPr>
      </w:pPr>
      <w:bookmarkStart w:id="686" w:name="_Toc60765246"/>
      <w:bookmarkStart w:id="687" w:name="_Toc61261476"/>
      <w:bookmarkStart w:id="688" w:name="_Toc61546997"/>
      <w:bookmarkStart w:id="689" w:name="_Toc68186651"/>
      <w:r>
        <w:rPr>
          <w:rFonts w:cs="Times New Roman"/>
        </w:rPr>
        <w:lastRenderedPageBreak/>
        <w:t>Paint 3D Skizze</w:t>
      </w:r>
      <w:bookmarkEnd w:id="686"/>
      <w:bookmarkEnd w:id="687"/>
      <w:bookmarkEnd w:id="688"/>
      <w:bookmarkEnd w:id="689"/>
      <w:r>
        <w:rPr>
          <w:rFonts w:cs="Times New Roman"/>
        </w:rPr>
        <w:t xml:space="preserve"> </w:t>
      </w:r>
    </w:p>
    <w:p w14:paraId="064A2664" w14:textId="77777777" w:rsidR="0033402A" w:rsidRDefault="0033402A" w:rsidP="0033402A">
      <w:pPr>
        <w:rPr>
          <w:rFonts w:cs="Times New Roman"/>
        </w:rPr>
      </w:pPr>
      <w:r>
        <w:rPr>
          <w:rFonts w:cs="Times New Roman"/>
        </w:rPr>
        <w:t xml:space="preserve">Nachdem das Einarbeiten in die Paint 3D Umgebung </w:t>
      </w:r>
      <w:proofErr w:type="gramStart"/>
      <w:r>
        <w:rPr>
          <w:rFonts w:cs="Times New Roman"/>
        </w:rPr>
        <w:t>mit dem ersten Prototypen</w:t>
      </w:r>
      <w:proofErr w:type="gramEnd"/>
      <w:r>
        <w:rPr>
          <w:rFonts w:cs="Times New Roman"/>
        </w:rPr>
        <w:t xml:space="preserve"> erledigt war, fiel das Erstellen der groben 3D Skizze bei dem zweiten Prototypen wesentlich leichter. Geplant war es </w:t>
      </w:r>
      <w:proofErr w:type="gramStart"/>
      <w:r>
        <w:rPr>
          <w:rFonts w:cs="Times New Roman"/>
        </w:rPr>
        <w:t>bei diesem Prototypen</w:t>
      </w:r>
      <w:proofErr w:type="gramEnd"/>
      <w:r>
        <w:rPr>
          <w:rFonts w:cs="Times New Roman"/>
        </w:rPr>
        <w:t xml:space="preserve"> bereits die </w:t>
      </w:r>
      <w:proofErr w:type="spellStart"/>
      <w:r>
        <w:rPr>
          <w:rFonts w:cs="Times New Roman"/>
        </w:rPr>
        <w:t>Nodalpunkteigenschaften</w:t>
      </w:r>
      <w:proofErr w:type="spellEnd"/>
      <w:r>
        <w:rPr>
          <w:rFonts w:cs="Times New Roman"/>
        </w:rPr>
        <w:t xml:space="preserve"> zu berücksichtigen, weshalb die Skizze auch darauf ausgelegt ist. Problematisch war hierbei jedoch die Länge der Winkel in Bezug auf den benötigen Platz für die Kameraplattform sowie die Positionierung der Taster bzw. Schalter. Wie zu sehen ist wurde hier schon die geplante Kamera in die Skizze hinzugefügt um sich das Produkt in der Endform sowie den </w:t>
      </w:r>
      <w:proofErr w:type="spellStart"/>
      <w:r>
        <w:rPr>
          <w:rFonts w:cs="Times New Roman"/>
        </w:rPr>
        <w:t>Nodalpunkt</w:t>
      </w:r>
      <w:proofErr w:type="spellEnd"/>
      <w:r>
        <w:rPr>
          <w:rFonts w:cs="Times New Roman"/>
        </w:rPr>
        <w:t xml:space="preserve"> besser vorstellen zu können. </w:t>
      </w:r>
    </w:p>
    <w:p w14:paraId="65AF6D65" w14:textId="77777777" w:rsidR="0033402A" w:rsidRDefault="0033402A" w:rsidP="0033402A">
      <w:pPr>
        <w:keepNext/>
        <w:rPr>
          <w:rFonts w:cs="Times New Roman"/>
        </w:rPr>
      </w:pPr>
      <w:r>
        <w:rPr>
          <w:rFonts w:cs="Times New Roman"/>
          <w:noProof/>
        </w:rPr>
        <w:drawing>
          <wp:inline distT="0" distB="0" distL="0" distR="0" wp14:anchorId="43B92FA5" wp14:editId="32659DB7">
            <wp:extent cx="5296535" cy="4572000"/>
            <wp:effectExtent l="0" t="0" r="0" b="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6535" cy="4572000"/>
                    </a:xfrm>
                    <a:prstGeom prst="rect">
                      <a:avLst/>
                    </a:prstGeom>
                    <a:noFill/>
                    <a:ln>
                      <a:noFill/>
                    </a:ln>
                  </pic:spPr>
                </pic:pic>
              </a:graphicData>
            </a:graphic>
          </wp:inline>
        </w:drawing>
      </w:r>
    </w:p>
    <w:p w14:paraId="160495D5" w14:textId="4F96543F" w:rsidR="0033402A" w:rsidRDefault="0033402A" w:rsidP="0033402A">
      <w:pPr>
        <w:pStyle w:val="Beschriftung"/>
        <w:rPr>
          <w:rFonts w:cs="Times New Roman"/>
        </w:rPr>
      </w:pPr>
      <w:bookmarkStart w:id="690" w:name="_Toc68186766"/>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98</w:t>
      </w:r>
      <w:r>
        <w:rPr>
          <w:rFonts w:cs="Times New Roman"/>
          <w:noProof/>
        </w:rPr>
        <w:fldChar w:fldCharType="end"/>
      </w:r>
      <w:r>
        <w:rPr>
          <w:rFonts w:cs="Times New Roman"/>
        </w:rPr>
        <w:t xml:space="preserve"> Erstes V2 Paint 3D Design</w:t>
      </w:r>
      <w:bookmarkEnd w:id="690"/>
    </w:p>
    <w:p w14:paraId="48F4D390" w14:textId="77777777" w:rsidR="0033402A" w:rsidRDefault="0033402A" w:rsidP="0033402A"/>
    <w:p w14:paraId="73650437" w14:textId="77777777" w:rsidR="0033402A" w:rsidRDefault="0033402A" w:rsidP="0033402A"/>
    <w:p w14:paraId="055FA812" w14:textId="77777777" w:rsidR="0033402A" w:rsidRDefault="0033402A" w:rsidP="0033402A"/>
    <w:p w14:paraId="41BF7835" w14:textId="77777777" w:rsidR="0033402A" w:rsidRDefault="0033402A" w:rsidP="0033402A"/>
    <w:p w14:paraId="69734F89" w14:textId="77777777" w:rsidR="0033402A" w:rsidRDefault="0033402A" w:rsidP="0033402A"/>
    <w:p w14:paraId="07BF2326" w14:textId="77777777" w:rsidR="0033402A" w:rsidRDefault="0033402A" w:rsidP="0033402A"/>
    <w:p w14:paraId="4AB41D41" w14:textId="77777777" w:rsidR="0033402A" w:rsidRDefault="0033402A" w:rsidP="0033402A">
      <w:pPr>
        <w:rPr>
          <w:rFonts w:cs="Times New Roman"/>
        </w:rPr>
      </w:pPr>
      <w:r>
        <w:rPr>
          <w:rFonts w:cs="Times New Roman"/>
        </w:rPr>
        <w:lastRenderedPageBreak/>
        <w:t xml:space="preserve">Das Folgende Bild zeigt die V2 Prototypen Skizze nach reichlicher Überlegung zur effizientesten und realistischen Umsetzung </w:t>
      </w:r>
      <w:proofErr w:type="gramStart"/>
      <w:r>
        <w:rPr>
          <w:rFonts w:cs="Times New Roman"/>
        </w:rPr>
        <w:t>des Prototypen</w:t>
      </w:r>
      <w:proofErr w:type="gramEnd"/>
      <w:r>
        <w:rPr>
          <w:rFonts w:cs="Times New Roman"/>
        </w:rPr>
        <w:t xml:space="preserve">, da bedacht werden muss, dass die Konstruktion im Vergleich zur Industrie wesentlich eingeschränkter ist, das Produkt aber dennoch ansehnlich gemacht werden sollte und alle geplanten Funktionen beinhalten sollte. Hier wurde ebenfalls auf den </w:t>
      </w:r>
      <w:proofErr w:type="spellStart"/>
      <w:r>
        <w:rPr>
          <w:rFonts w:cs="Times New Roman"/>
        </w:rPr>
        <w:t>Nodalpunkt</w:t>
      </w:r>
      <w:proofErr w:type="spellEnd"/>
      <w:r>
        <w:rPr>
          <w:rFonts w:cs="Times New Roman"/>
        </w:rPr>
        <w:t xml:space="preserve"> geachtet jedoch mit einer robusteren und ansehnlicheren Lösung der Konstruktion der Winkel, da sie hier doppelt gebogen werden um wie eben genannt mehr Robustheit zu schaffen aber dennoch genügend Platz für die Kameraplattform zur Verfügung zu stellen, um sicherzugehen, dass sie genügend Platz hat, um sich in alle Richtungen drehen zu können, ohne auf andere Bauteile zu stoßen.  </w:t>
      </w:r>
    </w:p>
    <w:p w14:paraId="7AD32625" w14:textId="77777777" w:rsidR="0033402A" w:rsidRDefault="0033402A" w:rsidP="0033402A">
      <w:pPr>
        <w:keepNext/>
        <w:rPr>
          <w:rFonts w:cs="Times New Roman"/>
        </w:rPr>
      </w:pPr>
      <w:r>
        <w:rPr>
          <w:rFonts w:cs="Times New Roman"/>
          <w:noProof/>
        </w:rPr>
        <w:drawing>
          <wp:inline distT="0" distB="0" distL="0" distR="0" wp14:anchorId="7F6047F9" wp14:editId="2BB61B23">
            <wp:extent cx="5747385" cy="4678680"/>
            <wp:effectExtent l="0" t="0" r="5715" b="762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7385" cy="4678680"/>
                    </a:xfrm>
                    <a:prstGeom prst="rect">
                      <a:avLst/>
                    </a:prstGeom>
                    <a:noFill/>
                    <a:ln>
                      <a:noFill/>
                    </a:ln>
                  </pic:spPr>
                </pic:pic>
              </a:graphicData>
            </a:graphic>
          </wp:inline>
        </w:drawing>
      </w:r>
    </w:p>
    <w:p w14:paraId="116B49FD" w14:textId="479000FA" w:rsidR="0033402A" w:rsidRDefault="0033402A" w:rsidP="0033402A">
      <w:pPr>
        <w:pStyle w:val="Beschriftung"/>
        <w:rPr>
          <w:rFonts w:cs="Times New Roman"/>
        </w:rPr>
      </w:pPr>
      <w:bookmarkStart w:id="691" w:name="_Toc68186767"/>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99</w:t>
      </w:r>
      <w:r>
        <w:rPr>
          <w:rFonts w:cs="Times New Roman"/>
          <w:noProof/>
        </w:rPr>
        <w:fldChar w:fldCharType="end"/>
      </w:r>
      <w:r>
        <w:rPr>
          <w:rFonts w:cs="Times New Roman"/>
        </w:rPr>
        <w:t xml:space="preserve"> Finale 3D Skizze des V2 Prototypen in Paint 3D</w:t>
      </w:r>
      <w:bookmarkEnd w:id="691"/>
    </w:p>
    <w:p w14:paraId="5C021BCA" w14:textId="77777777" w:rsidR="0033402A" w:rsidRDefault="0033402A" w:rsidP="0033402A">
      <w:pPr>
        <w:pStyle w:val="berschrift3"/>
        <w:rPr>
          <w:rFonts w:cs="Times New Roman"/>
        </w:rPr>
      </w:pPr>
      <w:bookmarkStart w:id="692" w:name="_Toc60765247"/>
      <w:bookmarkStart w:id="693" w:name="_Toc61261477"/>
      <w:bookmarkStart w:id="694" w:name="_Toc61546998"/>
      <w:bookmarkStart w:id="695" w:name="_Toc68186652"/>
      <w:proofErr w:type="spellStart"/>
      <w:r>
        <w:rPr>
          <w:rFonts w:cs="Times New Roman"/>
        </w:rPr>
        <w:t>FreeCad</w:t>
      </w:r>
      <w:proofErr w:type="spellEnd"/>
      <w:r>
        <w:rPr>
          <w:rFonts w:cs="Times New Roman"/>
        </w:rPr>
        <w:t xml:space="preserve"> Modell</w:t>
      </w:r>
      <w:bookmarkEnd w:id="692"/>
      <w:bookmarkEnd w:id="693"/>
      <w:bookmarkEnd w:id="694"/>
      <w:bookmarkEnd w:id="695"/>
      <w:r>
        <w:rPr>
          <w:rFonts w:cs="Times New Roman"/>
        </w:rPr>
        <w:t xml:space="preserve"> </w:t>
      </w:r>
    </w:p>
    <w:p w14:paraId="57F10D04" w14:textId="3BEED540" w:rsidR="0033402A" w:rsidRDefault="0033402A" w:rsidP="0033402A">
      <w:pPr>
        <w:rPr>
          <w:rFonts w:cs="Times New Roman"/>
          <w:noProof/>
        </w:rPr>
      </w:pPr>
      <w:r>
        <w:rPr>
          <w:rFonts w:cs="Times New Roman"/>
        </w:rPr>
        <w:t xml:space="preserve">Nachdem nun eine Idee zur Konstruktion geschaffen war, konnte mit dem Designen in </w:t>
      </w:r>
      <w:proofErr w:type="spellStart"/>
      <w:r>
        <w:rPr>
          <w:rFonts w:cs="Times New Roman"/>
        </w:rPr>
        <w:t>FreeCad</w:t>
      </w:r>
      <w:proofErr w:type="spellEnd"/>
      <w:r>
        <w:rPr>
          <w:rFonts w:cs="Times New Roman"/>
        </w:rPr>
        <w:t xml:space="preserve"> begonnen werden, um den Prototypen letztendlich realisieren zu können. Hier wurden auch erstmals Technische Zeichnungen (</w:t>
      </w:r>
      <w:proofErr w:type="spellStart"/>
      <w:r>
        <w:rPr>
          <w:rFonts w:cs="Times New Roman"/>
        </w:rPr>
        <w:t>TechDraws</w:t>
      </w:r>
      <w:proofErr w:type="spellEnd"/>
      <w:r>
        <w:rPr>
          <w:rFonts w:cs="Times New Roman"/>
        </w:rPr>
        <w:t xml:space="preserve">) angefertigt, um einen Überblick über alle Bemaßungen und Ansichten mit allen Normen und Toleranzen der einzelnen Bauteile zu ermöglichen außerdem wurde hier auch alles, im Gegensatz </w:t>
      </w:r>
      <w:proofErr w:type="gramStart"/>
      <w:r>
        <w:rPr>
          <w:rFonts w:cs="Times New Roman"/>
        </w:rPr>
        <w:t>zu dem ersten Prototypen</w:t>
      </w:r>
      <w:proofErr w:type="gramEnd"/>
      <w:r>
        <w:rPr>
          <w:rFonts w:cs="Times New Roman"/>
        </w:rPr>
        <w:t xml:space="preserve">, </w:t>
      </w:r>
      <w:proofErr w:type="spellStart"/>
      <w:r>
        <w:rPr>
          <w:rFonts w:cs="Times New Roman"/>
        </w:rPr>
        <w:t>designed</w:t>
      </w:r>
      <w:proofErr w:type="spellEnd"/>
      <w:r>
        <w:rPr>
          <w:rFonts w:cs="Times New Roman"/>
        </w:rPr>
        <w:t xml:space="preserve"> sprich nicht nur die Winkel und die Kameraplattform, sondern auch die Halterung an sich sowie eine gesamt Übersicht über alle Bauteile siehe </w:t>
      </w:r>
      <w:r>
        <w:rPr>
          <w:rFonts w:cs="Times New Roman"/>
          <w:highlight w:val="yellow"/>
        </w:rPr>
        <w:fldChar w:fldCharType="begin"/>
      </w:r>
      <w:r>
        <w:rPr>
          <w:rFonts w:cs="Times New Roman"/>
        </w:rPr>
        <w:instrText xml:space="preserve"> REF _Ref64805941 \h </w:instrText>
      </w:r>
      <w:r>
        <w:rPr>
          <w:rFonts w:cs="Times New Roman"/>
          <w:highlight w:val="yellow"/>
        </w:rPr>
      </w:r>
      <w:r>
        <w:rPr>
          <w:rFonts w:cs="Times New Roman"/>
          <w:highlight w:val="yellow"/>
        </w:rPr>
        <w:fldChar w:fldCharType="separate"/>
      </w:r>
      <w:r w:rsidR="00187300" w:rsidRPr="00522883">
        <w:rPr>
          <w:rFonts w:cs="Times New Roman"/>
        </w:rPr>
        <w:t xml:space="preserve">Abbildung </w:t>
      </w:r>
      <w:r w:rsidR="00187300" w:rsidRPr="00522883">
        <w:rPr>
          <w:rFonts w:cs="Times New Roman"/>
          <w:noProof/>
        </w:rPr>
        <w:t>112</w:t>
      </w:r>
      <w:r w:rsidR="00187300" w:rsidRPr="00522883">
        <w:rPr>
          <w:rFonts w:cs="Times New Roman"/>
        </w:rPr>
        <w:t xml:space="preserve"> V2 Prototyp Front-View</w:t>
      </w:r>
      <w:r>
        <w:rPr>
          <w:rFonts w:cs="Times New Roman"/>
          <w:highlight w:val="yellow"/>
        </w:rPr>
        <w:fldChar w:fldCharType="end"/>
      </w:r>
    </w:p>
    <w:p w14:paraId="558D3D3A" w14:textId="402132C1" w:rsidR="0033402A" w:rsidRDefault="00EB1AF1" w:rsidP="0033402A">
      <w:r>
        <w:rPr>
          <w:rFonts w:asciiTheme="minorHAnsi" w:hAnsiTheme="minorHAnsi"/>
          <w:noProof/>
          <w:sz w:val="20"/>
          <w:szCs w:val="20"/>
          <w:lang w:eastAsia="de-AT"/>
        </w:rPr>
        <w:lastRenderedPageBreak/>
        <w:drawing>
          <wp:anchor distT="0" distB="0" distL="114300" distR="114300" simplePos="0" relativeHeight="251732992" behindDoc="0" locked="0" layoutInCell="1" allowOverlap="1" wp14:anchorId="168953C2" wp14:editId="01EDD8AE">
            <wp:simplePos x="0" y="0"/>
            <wp:positionH relativeFrom="column">
              <wp:posOffset>2768275</wp:posOffset>
            </wp:positionH>
            <wp:positionV relativeFrom="paragraph">
              <wp:posOffset>51435</wp:posOffset>
            </wp:positionV>
            <wp:extent cx="2636520" cy="4168140"/>
            <wp:effectExtent l="0" t="0" r="0" b="381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36520" cy="4168140"/>
                    </a:xfrm>
                    <a:prstGeom prst="rect">
                      <a:avLst/>
                    </a:prstGeom>
                    <a:noFill/>
                    <a:ln>
                      <a:noFill/>
                    </a:ln>
                  </pic:spPr>
                </pic:pic>
              </a:graphicData>
            </a:graphic>
          </wp:anchor>
        </w:drawing>
      </w:r>
      <w:r w:rsidR="0033402A">
        <w:rPr>
          <w:noProof/>
        </w:rPr>
        <w:drawing>
          <wp:inline distT="0" distB="0" distL="0" distR="0" wp14:anchorId="178C9C7C" wp14:editId="68C8CF22">
            <wp:extent cx="2327275" cy="421576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7275" cy="4215765"/>
                    </a:xfrm>
                    <a:prstGeom prst="rect">
                      <a:avLst/>
                    </a:prstGeom>
                    <a:noFill/>
                    <a:ln>
                      <a:noFill/>
                    </a:ln>
                  </pic:spPr>
                </pic:pic>
              </a:graphicData>
            </a:graphic>
          </wp:inline>
        </w:drawing>
      </w:r>
    </w:p>
    <w:p w14:paraId="3B3082C7" w14:textId="05E1103D" w:rsidR="00EB1AF1" w:rsidRPr="00EB1AF1" w:rsidRDefault="0033402A" w:rsidP="00EB1AF1">
      <w:pPr>
        <w:pStyle w:val="Beschriftung"/>
        <w:rPr>
          <w:rFonts w:cs="Times New Roman"/>
        </w:rPr>
      </w:pPr>
      <w:bookmarkStart w:id="696" w:name="_Toc68186768"/>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100</w:t>
      </w:r>
      <w:r>
        <w:rPr>
          <w:rFonts w:cs="Times New Roman"/>
          <w:noProof/>
        </w:rPr>
        <w:fldChar w:fldCharType="end"/>
      </w:r>
      <w:r>
        <w:rPr>
          <w:rFonts w:cs="Times New Roman"/>
        </w:rPr>
        <w:t xml:space="preserve"> V2 Halterung Front </w:t>
      </w:r>
      <w:proofErr w:type="spellStart"/>
      <w:r>
        <w:rPr>
          <w:rFonts w:cs="Times New Roman"/>
        </w:rPr>
        <w:t>Anischt</w:t>
      </w:r>
      <w:proofErr w:type="spellEnd"/>
      <w:r w:rsidR="00EB1AF1">
        <w:rPr>
          <w:rFonts w:cs="Times New Roman"/>
        </w:rPr>
        <w:tab/>
      </w:r>
      <w:r w:rsidR="00EB1AF1">
        <w:rPr>
          <w:rFonts w:cs="Times New Roman"/>
        </w:rPr>
        <w:tab/>
      </w:r>
      <w:r w:rsidR="00EB1AF1">
        <w:t xml:space="preserve">Abbildung </w:t>
      </w:r>
      <w:fldSimple w:instr=" SEQ Abbildung \* ARABIC ">
        <w:r w:rsidR="00187300">
          <w:rPr>
            <w:noProof/>
          </w:rPr>
          <w:t>101</w:t>
        </w:r>
      </w:fldSimple>
      <w:r w:rsidR="00EB1AF1">
        <w:t xml:space="preserve"> </w:t>
      </w:r>
      <w:r w:rsidR="00EB1AF1" w:rsidRPr="00BE15DF">
        <w:t>V2 Halterung Back-View</w:t>
      </w:r>
      <w:bookmarkEnd w:id="696"/>
    </w:p>
    <w:p w14:paraId="187E2E0E" w14:textId="77777777" w:rsidR="0033402A" w:rsidRDefault="0033402A" w:rsidP="0033402A">
      <w:pPr>
        <w:rPr>
          <w:rFonts w:cs="Times New Roman"/>
          <w:i/>
          <w:iCs/>
          <w:color w:val="44546A" w:themeColor="text2"/>
          <w:sz w:val="18"/>
          <w:szCs w:val="18"/>
        </w:rPr>
      </w:pPr>
    </w:p>
    <w:p w14:paraId="3BB97EE4" w14:textId="77777777" w:rsidR="0033402A" w:rsidRDefault="0033402A" w:rsidP="0033402A">
      <w:pPr>
        <w:rPr>
          <w:rFonts w:cs="Times New Roman"/>
        </w:rPr>
      </w:pPr>
      <w:r>
        <w:rPr>
          <w:rFonts w:cs="Times New Roman"/>
          <w:noProof/>
        </w:rPr>
        <w:drawing>
          <wp:inline distT="0" distB="0" distL="0" distR="0" wp14:anchorId="4C55D81E" wp14:editId="1450CAAC">
            <wp:extent cx="5272405" cy="3728720"/>
            <wp:effectExtent l="0" t="0" r="4445" b="508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2405" cy="3728720"/>
                    </a:xfrm>
                    <a:prstGeom prst="rect">
                      <a:avLst/>
                    </a:prstGeom>
                    <a:noFill/>
                    <a:ln>
                      <a:noFill/>
                    </a:ln>
                  </pic:spPr>
                </pic:pic>
              </a:graphicData>
            </a:graphic>
          </wp:inline>
        </w:drawing>
      </w:r>
    </w:p>
    <w:p w14:paraId="5645C652" w14:textId="408FB2ED" w:rsidR="0033402A" w:rsidRDefault="0033402A" w:rsidP="0033402A">
      <w:pPr>
        <w:pStyle w:val="Beschriftung"/>
        <w:rPr>
          <w:rFonts w:cs="Times New Roman"/>
        </w:rPr>
      </w:pPr>
      <w:bookmarkStart w:id="697" w:name="_Toc68186769"/>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102</w:t>
      </w:r>
      <w:r>
        <w:rPr>
          <w:rFonts w:cs="Times New Roman"/>
          <w:noProof/>
        </w:rPr>
        <w:fldChar w:fldCharType="end"/>
      </w:r>
      <w:r>
        <w:rPr>
          <w:rFonts w:cs="Times New Roman"/>
        </w:rPr>
        <w:t xml:space="preserve"> </w:t>
      </w:r>
      <w:proofErr w:type="spellStart"/>
      <w:r>
        <w:rPr>
          <w:rFonts w:cs="Times New Roman"/>
        </w:rPr>
        <w:t>TechDraw</w:t>
      </w:r>
      <w:proofErr w:type="spellEnd"/>
      <w:r>
        <w:rPr>
          <w:rFonts w:cs="Times New Roman"/>
        </w:rPr>
        <w:t xml:space="preserve"> der V2 Halterung</w:t>
      </w:r>
      <w:bookmarkEnd w:id="697"/>
      <w:r>
        <w:rPr>
          <w:rFonts w:cs="Times New Roman"/>
        </w:rPr>
        <w:t xml:space="preserve"> </w:t>
      </w:r>
    </w:p>
    <w:p w14:paraId="4DD61B4B" w14:textId="4118A6F4" w:rsidR="0033402A" w:rsidRDefault="00EB1AF1" w:rsidP="0033402A">
      <w:pPr>
        <w:keepNext/>
        <w:rPr>
          <w:rFonts w:cs="Times New Roman"/>
        </w:rPr>
      </w:pPr>
      <w:r>
        <w:rPr>
          <w:rFonts w:asciiTheme="minorHAnsi" w:hAnsiTheme="minorHAnsi"/>
          <w:noProof/>
          <w:sz w:val="20"/>
          <w:szCs w:val="20"/>
          <w:lang w:eastAsia="de-AT"/>
        </w:rPr>
        <w:lastRenderedPageBreak/>
        <w:drawing>
          <wp:anchor distT="0" distB="0" distL="114300" distR="114300" simplePos="0" relativeHeight="251734016" behindDoc="0" locked="0" layoutInCell="1" allowOverlap="1" wp14:anchorId="287713CC" wp14:editId="583723AF">
            <wp:simplePos x="0" y="0"/>
            <wp:positionH relativeFrom="column">
              <wp:posOffset>3121202</wp:posOffset>
            </wp:positionH>
            <wp:positionV relativeFrom="paragraph">
              <wp:posOffset>50800</wp:posOffset>
            </wp:positionV>
            <wp:extent cx="3170555" cy="2814320"/>
            <wp:effectExtent l="0" t="0" r="0" b="508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70555" cy="2814320"/>
                    </a:xfrm>
                    <a:prstGeom prst="rect">
                      <a:avLst/>
                    </a:prstGeom>
                    <a:noFill/>
                    <a:ln>
                      <a:noFill/>
                    </a:ln>
                  </pic:spPr>
                </pic:pic>
              </a:graphicData>
            </a:graphic>
          </wp:anchor>
        </w:drawing>
      </w:r>
      <w:r w:rsidR="0033402A">
        <w:rPr>
          <w:rFonts w:cs="Times New Roman"/>
          <w:noProof/>
        </w:rPr>
        <w:drawing>
          <wp:inline distT="0" distB="0" distL="0" distR="0" wp14:anchorId="3B7696DE" wp14:editId="02B0FC67">
            <wp:extent cx="3004185" cy="2861945"/>
            <wp:effectExtent l="0" t="0" r="5715"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04185" cy="2861945"/>
                    </a:xfrm>
                    <a:prstGeom prst="rect">
                      <a:avLst/>
                    </a:prstGeom>
                    <a:noFill/>
                    <a:ln>
                      <a:noFill/>
                    </a:ln>
                  </pic:spPr>
                </pic:pic>
              </a:graphicData>
            </a:graphic>
          </wp:inline>
        </w:drawing>
      </w:r>
    </w:p>
    <w:p w14:paraId="5648C5E7" w14:textId="2C4A5A41" w:rsidR="0033402A" w:rsidRDefault="0033402A" w:rsidP="00EB1AF1">
      <w:pPr>
        <w:pStyle w:val="Beschriftung"/>
        <w:rPr>
          <w:rFonts w:cs="Times New Roman"/>
        </w:rPr>
      </w:pPr>
      <w:bookmarkStart w:id="698" w:name="_Toc68186770"/>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103</w:t>
      </w:r>
      <w:r>
        <w:rPr>
          <w:rFonts w:cs="Times New Roman"/>
          <w:noProof/>
        </w:rPr>
        <w:fldChar w:fldCharType="end"/>
      </w:r>
      <w:r>
        <w:rPr>
          <w:rFonts w:cs="Times New Roman"/>
        </w:rPr>
        <w:t xml:space="preserve"> V2 </w:t>
      </w:r>
      <w:proofErr w:type="spellStart"/>
      <w:r>
        <w:rPr>
          <w:rFonts w:cs="Times New Roman"/>
        </w:rPr>
        <w:t>Kameraplatform</w:t>
      </w:r>
      <w:proofErr w:type="spellEnd"/>
      <w:r>
        <w:rPr>
          <w:rFonts w:cs="Times New Roman"/>
        </w:rPr>
        <w:t xml:space="preserve"> 3D Druck Front-View</w:t>
      </w:r>
      <w:r w:rsidR="00EB1AF1">
        <w:rPr>
          <w:rFonts w:cs="Times New Roman"/>
        </w:rPr>
        <w:tab/>
        <w:t xml:space="preserve">              </w:t>
      </w:r>
      <w:r w:rsidR="00EB1AF1">
        <w:t xml:space="preserve">Abbildung </w:t>
      </w:r>
      <w:fldSimple w:instr=" SEQ Abbildung \* ARABIC ">
        <w:r w:rsidR="00187300">
          <w:rPr>
            <w:noProof/>
          </w:rPr>
          <w:t>104</w:t>
        </w:r>
      </w:fldSimple>
      <w:r w:rsidR="00EB1AF1">
        <w:t xml:space="preserve"> </w:t>
      </w:r>
      <w:r w:rsidR="00EB1AF1" w:rsidRPr="00CE6BD0">
        <w:t xml:space="preserve">V2 </w:t>
      </w:r>
      <w:proofErr w:type="spellStart"/>
      <w:r w:rsidR="00EB1AF1" w:rsidRPr="00CE6BD0">
        <w:t>Kameraplatform</w:t>
      </w:r>
      <w:proofErr w:type="spellEnd"/>
      <w:r w:rsidR="00EB1AF1" w:rsidRPr="00CE6BD0">
        <w:t xml:space="preserve"> 3D Druck Back</w:t>
      </w:r>
      <w:r w:rsidR="00EB1AF1">
        <w:t>-</w:t>
      </w:r>
      <w:r w:rsidR="00EB1AF1" w:rsidRPr="00CE6BD0">
        <w:t>View</w:t>
      </w:r>
      <w:bookmarkEnd w:id="698"/>
    </w:p>
    <w:p w14:paraId="40DD00BD" w14:textId="77777777" w:rsidR="0033402A" w:rsidRDefault="0033402A" w:rsidP="0033402A">
      <w:pPr>
        <w:keepNext/>
        <w:rPr>
          <w:rFonts w:cs="Times New Roman"/>
        </w:rPr>
      </w:pPr>
      <w:r>
        <w:rPr>
          <w:rFonts w:cs="Times New Roman"/>
          <w:noProof/>
        </w:rPr>
        <w:drawing>
          <wp:inline distT="0" distB="0" distL="0" distR="0" wp14:anchorId="7A95B46C" wp14:editId="5C379815">
            <wp:extent cx="5759450" cy="4073525"/>
            <wp:effectExtent l="0" t="0" r="0" b="3175"/>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9450" cy="4073525"/>
                    </a:xfrm>
                    <a:prstGeom prst="rect">
                      <a:avLst/>
                    </a:prstGeom>
                    <a:noFill/>
                    <a:ln>
                      <a:noFill/>
                    </a:ln>
                  </pic:spPr>
                </pic:pic>
              </a:graphicData>
            </a:graphic>
          </wp:inline>
        </w:drawing>
      </w:r>
    </w:p>
    <w:p w14:paraId="797239FC" w14:textId="704C71A5" w:rsidR="0033402A" w:rsidRDefault="0033402A" w:rsidP="0033402A">
      <w:pPr>
        <w:pStyle w:val="Beschriftung"/>
        <w:rPr>
          <w:rFonts w:cs="Times New Roman"/>
        </w:rPr>
      </w:pPr>
      <w:bookmarkStart w:id="699" w:name="_Toc68186771"/>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105</w:t>
      </w:r>
      <w:r>
        <w:rPr>
          <w:rFonts w:cs="Times New Roman"/>
          <w:noProof/>
        </w:rPr>
        <w:fldChar w:fldCharType="end"/>
      </w:r>
      <w:r>
        <w:rPr>
          <w:rFonts w:cs="Times New Roman"/>
        </w:rPr>
        <w:t xml:space="preserve"> </w:t>
      </w:r>
      <w:proofErr w:type="spellStart"/>
      <w:r>
        <w:rPr>
          <w:rFonts w:cs="Times New Roman"/>
        </w:rPr>
        <w:t>TechDraw</w:t>
      </w:r>
      <w:proofErr w:type="spellEnd"/>
      <w:r>
        <w:rPr>
          <w:rFonts w:cs="Times New Roman"/>
        </w:rPr>
        <w:t xml:space="preserve"> der V2 Kameraplattform</w:t>
      </w:r>
      <w:bookmarkEnd w:id="699"/>
    </w:p>
    <w:p w14:paraId="2E2764E5" w14:textId="77777777" w:rsidR="0033402A" w:rsidRDefault="0033402A" w:rsidP="0033402A"/>
    <w:p w14:paraId="385671D8" w14:textId="28A3FEF5" w:rsidR="0033402A" w:rsidRDefault="00EB1AF1" w:rsidP="0033402A">
      <w:r>
        <w:rPr>
          <w:rFonts w:asciiTheme="minorHAnsi" w:hAnsiTheme="minorHAnsi"/>
          <w:noProof/>
          <w:sz w:val="20"/>
          <w:szCs w:val="20"/>
          <w:lang w:eastAsia="de-AT"/>
        </w:rPr>
        <w:lastRenderedPageBreak/>
        <w:drawing>
          <wp:anchor distT="0" distB="0" distL="114300" distR="114300" simplePos="0" relativeHeight="251735040" behindDoc="0" locked="0" layoutInCell="1" allowOverlap="1" wp14:anchorId="728A2360" wp14:editId="28FF66CB">
            <wp:simplePos x="0" y="0"/>
            <wp:positionH relativeFrom="column">
              <wp:posOffset>2810806</wp:posOffset>
            </wp:positionH>
            <wp:positionV relativeFrom="paragraph">
              <wp:posOffset>3470</wp:posOffset>
            </wp:positionV>
            <wp:extent cx="3396615" cy="3597910"/>
            <wp:effectExtent l="0" t="0" r="0" b="2540"/>
            <wp:wrapNone/>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96615" cy="3597910"/>
                    </a:xfrm>
                    <a:prstGeom prst="rect">
                      <a:avLst/>
                    </a:prstGeom>
                    <a:noFill/>
                    <a:ln>
                      <a:noFill/>
                    </a:ln>
                  </pic:spPr>
                </pic:pic>
              </a:graphicData>
            </a:graphic>
          </wp:anchor>
        </w:drawing>
      </w:r>
      <w:r w:rsidR="0033402A">
        <w:rPr>
          <w:noProof/>
        </w:rPr>
        <w:drawing>
          <wp:inline distT="0" distB="0" distL="0" distR="0" wp14:anchorId="0E847341" wp14:editId="1877C626">
            <wp:extent cx="2683510" cy="3669665"/>
            <wp:effectExtent l="0" t="0" r="254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3510" cy="3669665"/>
                    </a:xfrm>
                    <a:prstGeom prst="rect">
                      <a:avLst/>
                    </a:prstGeom>
                    <a:noFill/>
                    <a:ln>
                      <a:noFill/>
                    </a:ln>
                  </pic:spPr>
                </pic:pic>
              </a:graphicData>
            </a:graphic>
          </wp:inline>
        </w:drawing>
      </w:r>
    </w:p>
    <w:p w14:paraId="0C166567" w14:textId="2D778F6A" w:rsidR="0033402A" w:rsidRDefault="0033402A" w:rsidP="00EB1AF1">
      <w:pPr>
        <w:pStyle w:val="Beschriftung"/>
        <w:rPr>
          <w:rFonts w:cs="Times New Roman"/>
        </w:rPr>
      </w:pPr>
      <w:bookmarkStart w:id="700" w:name="_Toc68186772"/>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106</w:t>
      </w:r>
      <w:r>
        <w:rPr>
          <w:rFonts w:cs="Times New Roman"/>
          <w:noProof/>
        </w:rPr>
        <w:fldChar w:fldCharType="end"/>
      </w:r>
      <w:r>
        <w:rPr>
          <w:rFonts w:cs="Times New Roman"/>
        </w:rPr>
        <w:t xml:space="preserve"> Winkel 1 V2 Front-View</w:t>
      </w:r>
      <w:r w:rsidR="00EB1AF1">
        <w:rPr>
          <w:rFonts w:cs="Times New Roman"/>
        </w:rPr>
        <w:t xml:space="preserve"> </w:t>
      </w:r>
      <w:r w:rsidR="00EB1AF1">
        <w:rPr>
          <w:rFonts w:cs="Times New Roman"/>
        </w:rPr>
        <w:tab/>
      </w:r>
      <w:r w:rsidR="00EB1AF1">
        <w:rPr>
          <w:rFonts w:cs="Times New Roman"/>
        </w:rPr>
        <w:tab/>
        <w:t xml:space="preserve">   </w:t>
      </w:r>
      <w:r w:rsidR="00EB1AF1">
        <w:t xml:space="preserve">Abbildung </w:t>
      </w:r>
      <w:fldSimple w:instr=" SEQ Abbildung \* ARABIC ">
        <w:r w:rsidR="00187300">
          <w:rPr>
            <w:noProof/>
          </w:rPr>
          <w:t>107</w:t>
        </w:r>
      </w:fldSimple>
      <w:r w:rsidR="00EB1AF1">
        <w:t xml:space="preserve"> </w:t>
      </w:r>
      <w:r w:rsidR="00EB1AF1" w:rsidRPr="00516A04">
        <w:t>Winkel 1 V2 Back-View</w:t>
      </w:r>
      <w:bookmarkEnd w:id="700"/>
    </w:p>
    <w:p w14:paraId="523CD312" w14:textId="77777777" w:rsidR="0033402A" w:rsidRDefault="0033402A" w:rsidP="0033402A">
      <w:pPr>
        <w:keepNext/>
        <w:rPr>
          <w:rFonts w:cs="Times New Roman"/>
        </w:rPr>
      </w:pPr>
      <w:r>
        <w:rPr>
          <w:rFonts w:cs="Times New Roman"/>
          <w:noProof/>
        </w:rPr>
        <w:drawing>
          <wp:inline distT="0" distB="0" distL="0" distR="0" wp14:anchorId="429ABF43" wp14:editId="45A83AAA">
            <wp:extent cx="5759450" cy="4073525"/>
            <wp:effectExtent l="0" t="0" r="0" b="3175"/>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9450" cy="4073525"/>
                    </a:xfrm>
                    <a:prstGeom prst="rect">
                      <a:avLst/>
                    </a:prstGeom>
                    <a:noFill/>
                    <a:ln>
                      <a:noFill/>
                    </a:ln>
                  </pic:spPr>
                </pic:pic>
              </a:graphicData>
            </a:graphic>
          </wp:inline>
        </w:drawing>
      </w:r>
    </w:p>
    <w:p w14:paraId="027A2B4A" w14:textId="21494564" w:rsidR="0033402A" w:rsidRDefault="0033402A" w:rsidP="0033402A">
      <w:pPr>
        <w:pStyle w:val="Beschriftung"/>
        <w:rPr>
          <w:rFonts w:cs="Times New Roman"/>
        </w:rPr>
      </w:pPr>
      <w:bookmarkStart w:id="701" w:name="_Toc68186773"/>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108</w:t>
      </w:r>
      <w:r>
        <w:rPr>
          <w:rFonts w:cs="Times New Roman"/>
          <w:noProof/>
        </w:rPr>
        <w:fldChar w:fldCharType="end"/>
      </w:r>
      <w:r>
        <w:rPr>
          <w:rFonts w:cs="Times New Roman"/>
        </w:rPr>
        <w:t xml:space="preserve"> </w:t>
      </w:r>
      <w:proofErr w:type="spellStart"/>
      <w:r>
        <w:rPr>
          <w:rFonts w:cs="Times New Roman"/>
        </w:rPr>
        <w:t>TechDraw</w:t>
      </w:r>
      <w:proofErr w:type="spellEnd"/>
      <w:r>
        <w:rPr>
          <w:rFonts w:cs="Times New Roman"/>
        </w:rPr>
        <w:t xml:space="preserve"> des V2 Winkels (1)</w:t>
      </w:r>
      <w:bookmarkEnd w:id="701"/>
    </w:p>
    <w:p w14:paraId="23DB6FE1" w14:textId="46DA1314" w:rsidR="0033402A" w:rsidRDefault="00EB1AF1" w:rsidP="0033402A">
      <w:pPr>
        <w:keepNext/>
        <w:rPr>
          <w:rFonts w:cs="Times New Roman"/>
        </w:rPr>
      </w:pPr>
      <w:r>
        <w:rPr>
          <w:rFonts w:asciiTheme="minorHAnsi" w:hAnsiTheme="minorHAnsi"/>
          <w:noProof/>
          <w:sz w:val="20"/>
          <w:szCs w:val="20"/>
          <w:lang w:eastAsia="de-AT"/>
        </w:rPr>
        <w:lastRenderedPageBreak/>
        <w:drawing>
          <wp:anchor distT="0" distB="0" distL="114300" distR="114300" simplePos="0" relativeHeight="251736064" behindDoc="0" locked="0" layoutInCell="1" allowOverlap="1" wp14:anchorId="7256FCF8" wp14:editId="425E0625">
            <wp:simplePos x="0" y="0"/>
            <wp:positionH relativeFrom="column">
              <wp:posOffset>2810805</wp:posOffset>
            </wp:positionH>
            <wp:positionV relativeFrom="paragraph">
              <wp:posOffset>15284</wp:posOffset>
            </wp:positionV>
            <wp:extent cx="2933065" cy="3396615"/>
            <wp:effectExtent l="0" t="0" r="635" b="0"/>
            <wp:wrapNone/>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3065" cy="3396615"/>
                    </a:xfrm>
                    <a:prstGeom prst="rect">
                      <a:avLst/>
                    </a:prstGeom>
                    <a:noFill/>
                    <a:ln>
                      <a:noFill/>
                    </a:ln>
                  </pic:spPr>
                </pic:pic>
              </a:graphicData>
            </a:graphic>
          </wp:anchor>
        </w:drawing>
      </w:r>
      <w:r w:rsidR="0033402A">
        <w:rPr>
          <w:rFonts w:cs="Times New Roman"/>
          <w:noProof/>
        </w:rPr>
        <w:drawing>
          <wp:inline distT="0" distB="0" distL="0" distR="0" wp14:anchorId="56343DA3" wp14:editId="490DBFBD">
            <wp:extent cx="2672080" cy="3408045"/>
            <wp:effectExtent l="0" t="0" r="0" b="1905"/>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2080" cy="3408045"/>
                    </a:xfrm>
                    <a:prstGeom prst="rect">
                      <a:avLst/>
                    </a:prstGeom>
                    <a:noFill/>
                    <a:ln>
                      <a:noFill/>
                    </a:ln>
                  </pic:spPr>
                </pic:pic>
              </a:graphicData>
            </a:graphic>
          </wp:inline>
        </w:drawing>
      </w:r>
    </w:p>
    <w:p w14:paraId="5B754599" w14:textId="6465A8AB" w:rsidR="0033402A" w:rsidRPr="00EB1AF1" w:rsidRDefault="0033402A" w:rsidP="00EB1AF1">
      <w:pPr>
        <w:pStyle w:val="Beschriftung"/>
        <w:rPr>
          <w:rFonts w:cs="Times New Roman"/>
        </w:rPr>
      </w:pPr>
      <w:bookmarkStart w:id="702" w:name="_Toc68186774"/>
      <w:r>
        <w:rPr>
          <w:rFonts w:cs="Times New Roman"/>
        </w:rPr>
        <w:t xml:space="preserve">Abbildung </w:t>
      </w:r>
      <w:r>
        <w:rPr>
          <w:rFonts w:cs="Times New Roman"/>
        </w:rPr>
        <w:fldChar w:fldCharType="begin"/>
      </w:r>
      <w:r>
        <w:rPr>
          <w:rFonts w:cs="Times New Roman"/>
        </w:rPr>
        <w:instrText xml:space="preserve"> SEQ Abbildung \* ARABIC </w:instrText>
      </w:r>
      <w:r>
        <w:rPr>
          <w:rFonts w:cs="Times New Roman"/>
        </w:rPr>
        <w:fldChar w:fldCharType="separate"/>
      </w:r>
      <w:r w:rsidR="00187300">
        <w:rPr>
          <w:rFonts w:cs="Times New Roman"/>
          <w:noProof/>
        </w:rPr>
        <w:t>109</w:t>
      </w:r>
      <w:r>
        <w:rPr>
          <w:rFonts w:cs="Times New Roman"/>
          <w:noProof/>
        </w:rPr>
        <w:fldChar w:fldCharType="end"/>
      </w:r>
      <w:r>
        <w:rPr>
          <w:rFonts w:cs="Times New Roman"/>
        </w:rPr>
        <w:t xml:space="preserve"> Winkel </w:t>
      </w:r>
      <w:r w:rsidR="00860317">
        <w:rPr>
          <w:rFonts w:cs="Times New Roman"/>
        </w:rPr>
        <w:t>2 V</w:t>
      </w:r>
      <w:r w:rsidR="00A71598">
        <w:rPr>
          <w:rFonts w:cs="Times New Roman"/>
        </w:rPr>
        <w:t xml:space="preserve">2 </w:t>
      </w:r>
      <w:r>
        <w:rPr>
          <w:rFonts w:cs="Times New Roman"/>
        </w:rPr>
        <w:t>Front-View</w:t>
      </w:r>
      <w:r w:rsidR="00EB1AF1">
        <w:rPr>
          <w:rFonts w:cs="Times New Roman"/>
        </w:rPr>
        <w:tab/>
      </w:r>
      <w:proofErr w:type="gramStart"/>
      <w:r w:rsidR="00EB1AF1">
        <w:rPr>
          <w:rFonts w:cs="Times New Roman"/>
        </w:rPr>
        <w:tab/>
        <w:t xml:space="preserve">  </w:t>
      </w:r>
      <w:r w:rsidR="00EB1AF1">
        <w:t>Abbildung</w:t>
      </w:r>
      <w:proofErr w:type="gramEnd"/>
      <w:r w:rsidR="00EB1AF1">
        <w:t xml:space="preserve"> </w:t>
      </w:r>
      <w:fldSimple w:instr=" SEQ Abbildung \* ARABIC ">
        <w:r w:rsidR="00187300">
          <w:rPr>
            <w:noProof/>
          </w:rPr>
          <w:t>110</w:t>
        </w:r>
      </w:fldSimple>
      <w:r w:rsidR="00EB1AF1">
        <w:t xml:space="preserve"> </w:t>
      </w:r>
      <w:r w:rsidR="00EB1AF1" w:rsidRPr="00C014D5">
        <w:t xml:space="preserve">Winkel 2 </w:t>
      </w:r>
      <w:r w:rsidR="00A71598">
        <w:t>V2 B</w:t>
      </w:r>
      <w:r w:rsidR="00EB1AF1" w:rsidRPr="00C014D5">
        <w:t>ack-View</w:t>
      </w:r>
      <w:bookmarkEnd w:id="702"/>
    </w:p>
    <w:p w14:paraId="3CFBE456" w14:textId="77777777" w:rsidR="0033402A" w:rsidRDefault="0033402A" w:rsidP="0033402A"/>
    <w:p w14:paraId="39FE7490" w14:textId="77777777" w:rsidR="006354E2" w:rsidRDefault="0033402A" w:rsidP="006354E2">
      <w:pPr>
        <w:keepNext/>
      </w:pPr>
      <w:r>
        <w:rPr>
          <w:rFonts w:cs="Times New Roman"/>
          <w:noProof/>
        </w:rPr>
        <w:drawing>
          <wp:inline distT="0" distB="0" distL="0" distR="0" wp14:anchorId="42F9FD37" wp14:editId="17489F56">
            <wp:extent cx="5628904" cy="4004155"/>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31702" cy="4006145"/>
                    </a:xfrm>
                    <a:prstGeom prst="rect">
                      <a:avLst/>
                    </a:prstGeom>
                    <a:noFill/>
                    <a:ln>
                      <a:noFill/>
                    </a:ln>
                  </pic:spPr>
                </pic:pic>
              </a:graphicData>
            </a:graphic>
          </wp:inline>
        </w:drawing>
      </w:r>
    </w:p>
    <w:p w14:paraId="26738458" w14:textId="1FB13164" w:rsidR="0033402A" w:rsidRDefault="006354E2" w:rsidP="006354E2">
      <w:pPr>
        <w:pStyle w:val="Beschriftung"/>
      </w:pPr>
      <w:bookmarkStart w:id="703" w:name="_Toc68186775"/>
      <w:r>
        <w:t xml:space="preserve">Abbildung </w:t>
      </w:r>
      <w:fldSimple w:instr=" SEQ Abbildung \* ARABIC ">
        <w:r w:rsidR="00187300">
          <w:rPr>
            <w:noProof/>
          </w:rPr>
          <w:t>111</w:t>
        </w:r>
      </w:fldSimple>
      <w:r>
        <w:t xml:space="preserve"> </w:t>
      </w:r>
      <w:proofErr w:type="spellStart"/>
      <w:r w:rsidRPr="00175188">
        <w:t>TechDraw</w:t>
      </w:r>
      <w:proofErr w:type="spellEnd"/>
      <w:r w:rsidRPr="00175188">
        <w:t xml:space="preserve"> des V2 Winkels (</w:t>
      </w:r>
      <w:r>
        <w:t>2</w:t>
      </w:r>
      <w:r w:rsidRPr="00175188">
        <w:t>)</w:t>
      </w:r>
      <w:bookmarkEnd w:id="703"/>
    </w:p>
    <w:p w14:paraId="38A8FA49" w14:textId="6E60FC12" w:rsidR="0033402A" w:rsidRDefault="004F53C2" w:rsidP="0033402A">
      <w:pPr>
        <w:keepNext/>
        <w:rPr>
          <w:rFonts w:cs="Times New Roman"/>
        </w:rPr>
      </w:pPr>
      <w:r>
        <w:rPr>
          <w:rFonts w:asciiTheme="minorHAnsi" w:hAnsiTheme="minorHAnsi"/>
          <w:noProof/>
          <w:sz w:val="20"/>
          <w:szCs w:val="20"/>
          <w:lang w:eastAsia="de-AT"/>
        </w:rPr>
        <w:lastRenderedPageBreak/>
        <w:drawing>
          <wp:anchor distT="0" distB="0" distL="114300" distR="114300" simplePos="0" relativeHeight="251731968" behindDoc="0" locked="0" layoutInCell="1" allowOverlap="1" wp14:anchorId="3DD308CD" wp14:editId="6A96E1F8">
            <wp:simplePos x="0" y="0"/>
            <wp:positionH relativeFrom="column">
              <wp:posOffset>3182945</wp:posOffset>
            </wp:positionH>
            <wp:positionV relativeFrom="paragraph">
              <wp:posOffset>3499</wp:posOffset>
            </wp:positionV>
            <wp:extent cx="2814320" cy="5913755"/>
            <wp:effectExtent l="0" t="0" r="5080" b="0"/>
            <wp:wrapNone/>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4320" cy="5913755"/>
                    </a:xfrm>
                    <a:prstGeom prst="rect">
                      <a:avLst/>
                    </a:prstGeom>
                    <a:noFill/>
                    <a:ln>
                      <a:noFill/>
                    </a:ln>
                  </pic:spPr>
                </pic:pic>
              </a:graphicData>
            </a:graphic>
          </wp:anchor>
        </w:drawing>
      </w:r>
      <w:r w:rsidR="0033402A">
        <w:rPr>
          <w:rFonts w:cs="Times New Roman"/>
          <w:noProof/>
        </w:rPr>
        <w:drawing>
          <wp:inline distT="0" distB="0" distL="0" distR="0" wp14:anchorId="66A402BE" wp14:editId="6192A939">
            <wp:extent cx="2933065" cy="5913755"/>
            <wp:effectExtent l="0" t="0" r="635"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33065" cy="5913755"/>
                    </a:xfrm>
                    <a:prstGeom prst="rect">
                      <a:avLst/>
                    </a:prstGeom>
                    <a:noFill/>
                    <a:ln>
                      <a:noFill/>
                    </a:ln>
                  </pic:spPr>
                </pic:pic>
              </a:graphicData>
            </a:graphic>
          </wp:inline>
        </w:drawing>
      </w:r>
    </w:p>
    <w:p w14:paraId="3242435A" w14:textId="1CDCF7FA" w:rsidR="0033402A" w:rsidRPr="004F53C2" w:rsidRDefault="0033402A" w:rsidP="004F53C2">
      <w:pPr>
        <w:pStyle w:val="Beschriftung"/>
        <w:rPr>
          <w:rFonts w:cs="Times New Roman"/>
          <w:lang w:val="en-GB"/>
        </w:rPr>
      </w:pPr>
      <w:bookmarkStart w:id="704" w:name="_Ref64805941"/>
      <w:bookmarkStart w:id="705" w:name="_Toc68186776"/>
      <w:proofErr w:type="spellStart"/>
      <w:r w:rsidRPr="004F53C2">
        <w:rPr>
          <w:rFonts w:cs="Times New Roman"/>
          <w:lang w:val="en-GB"/>
        </w:rPr>
        <w:t>Abbildung</w:t>
      </w:r>
      <w:proofErr w:type="spellEnd"/>
      <w:r w:rsidRPr="004F53C2">
        <w:rPr>
          <w:rFonts w:cs="Times New Roman"/>
          <w:lang w:val="en-GB"/>
        </w:rPr>
        <w:t xml:space="preserve"> </w:t>
      </w:r>
      <w:r>
        <w:fldChar w:fldCharType="begin"/>
      </w:r>
      <w:r w:rsidRPr="004F53C2">
        <w:rPr>
          <w:rFonts w:cs="Times New Roman"/>
          <w:lang w:val="en-GB"/>
        </w:rPr>
        <w:instrText xml:space="preserve"> SEQ Abbildung \* ARABIC </w:instrText>
      </w:r>
      <w:r>
        <w:fldChar w:fldCharType="separate"/>
      </w:r>
      <w:r w:rsidR="00187300">
        <w:rPr>
          <w:rFonts w:cs="Times New Roman"/>
          <w:noProof/>
          <w:lang w:val="en-GB"/>
        </w:rPr>
        <w:t>112</w:t>
      </w:r>
      <w:r>
        <w:fldChar w:fldCharType="end"/>
      </w:r>
      <w:r w:rsidRPr="004F53C2">
        <w:rPr>
          <w:rFonts w:cs="Times New Roman"/>
          <w:lang w:val="en-GB"/>
        </w:rPr>
        <w:t xml:space="preserve"> V2 </w:t>
      </w:r>
      <w:proofErr w:type="spellStart"/>
      <w:r w:rsidRPr="004F53C2">
        <w:rPr>
          <w:rFonts w:cs="Times New Roman"/>
          <w:lang w:val="en-GB"/>
        </w:rPr>
        <w:t>Prototyp</w:t>
      </w:r>
      <w:proofErr w:type="spellEnd"/>
      <w:r w:rsidRPr="004F53C2">
        <w:rPr>
          <w:rFonts w:cs="Times New Roman"/>
          <w:lang w:val="en-GB"/>
        </w:rPr>
        <w:t xml:space="preserve"> Front-View</w:t>
      </w:r>
      <w:bookmarkStart w:id="706" w:name="_Toc60765248"/>
      <w:bookmarkEnd w:id="704"/>
      <w:r w:rsidR="004F53C2" w:rsidRPr="004F53C2">
        <w:rPr>
          <w:rFonts w:cs="Times New Roman"/>
          <w:lang w:val="en-GB"/>
        </w:rPr>
        <w:tab/>
      </w:r>
      <w:r w:rsidR="004F53C2">
        <w:rPr>
          <w:rFonts w:cs="Times New Roman"/>
          <w:lang w:val="en-GB"/>
        </w:rPr>
        <w:tab/>
      </w:r>
      <w:r w:rsidR="004F53C2">
        <w:rPr>
          <w:rFonts w:cs="Times New Roman"/>
          <w:lang w:val="en-GB"/>
        </w:rPr>
        <w:tab/>
      </w:r>
      <w:proofErr w:type="spellStart"/>
      <w:r w:rsidR="004F53C2" w:rsidRPr="004F53C2">
        <w:rPr>
          <w:lang w:val="en-GB"/>
        </w:rPr>
        <w:t>Abbildung</w:t>
      </w:r>
      <w:proofErr w:type="spellEnd"/>
      <w:r w:rsidR="004F53C2" w:rsidRPr="004F53C2">
        <w:rPr>
          <w:lang w:val="en-GB"/>
        </w:rPr>
        <w:t xml:space="preserve"> </w:t>
      </w:r>
      <w:r w:rsidR="004F53C2">
        <w:fldChar w:fldCharType="begin"/>
      </w:r>
      <w:r w:rsidR="004F53C2" w:rsidRPr="004F53C2">
        <w:rPr>
          <w:lang w:val="en-GB"/>
        </w:rPr>
        <w:instrText xml:space="preserve"> SEQ Abbildung \* ARABIC </w:instrText>
      </w:r>
      <w:r w:rsidR="004F53C2">
        <w:fldChar w:fldCharType="separate"/>
      </w:r>
      <w:r w:rsidR="00187300">
        <w:rPr>
          <w:noProof/>
          <w:lang w:val="en-GB"/>
        </w:rPr>
        <w:t>113</w:t>
      </w:r>
      <w:r w:rsidR="004F53C2">
        <w:fldChar w:fldCharType="end"/>
      </w:r>
      <w:r w:rsidR="004F53C2" w:rsidRPr="004F53C2">
        <w:rPr>
          <w:lang w:val="en-GB"/>
        </w:rPr>
        <w:t xml:space="preserve"> V2 </w:t>
      </w:r>
      <w:proofErr w:type="spellStart"/>
      <w:r w:rsidR="004F53C2" w:rsidRPr="004F53C2">
        <w:rPr>
          <w:lang w:val="en-GB"/>
        </w:rPr>
        <w:t>Prototyp</w:t>
      </w:r>
      <w:proofErr w:type="spellEnd"/>
      <w:r w:rsidR="004F53C2" w:rsidRPr="004F53C2">
        <w:rPr>
          <w:lang w:val="en-GB"/>
        </w:rPr>
        <w:t xml:space="preserve"> Back-View</w:t>
      </w:r>
      <w:bookmarkEnd w:id="705"/>
    </w:p>
    <w:p w14:paraId="331EA90A" w14:textId="77777777" w:rsidR="0033402A" w:rsidRPr="004F53C2" w:rsidRDefault="0033402A" w:rsidP="0033402A">
      <w:pPr>
        <w:rPr>
          <w:rFonts w:cs="Times New Roman"/>
          <w:lang w:val="en-GB"/>
        </w:rPr>
      </w:pPr>
    </w:p>
    <w:p w14:paraId="3A47BA34" w14:textId="77777777" w:rsidR="0033402A" w:rsidRPr="004F53C2" w:rsidRDefault="0033402A" w:rsidP="0033402A">
      <w:pPr>
        <w:rPr>
          <w:rFonts w:cs="Times New Roman"/>
          <w:lang w:val="en-GB"/>
        </w:rPr>
      </w:pPr>
    </w:p>
    <w:p w14:paraId="6CBF20FF" w14:textId="77777777" w:rsidR="0033402A" w:rsidRPr="004F53C2" w:rsidRDefault="0033402A" w:rsidP="0033402A">
      <w:pPr>
        <w:rPr>
          <w:rFonts w:cs="Times New Roman"/>
          <w:lang w:val="en-GB"/>
        </w:rPr>
      </w:pPr>
    </w:p>
    <w:p w14:paraId="7B61DB1B" w14:textId="77777777" w:rsidR="0033402A" w:rsidRPr="004F53C2" w:rsidRDefault="0033402A" w:rsidP="0033402A">
      <w:pPr>
        <w:rPr>
          <w:rFonts w:cs="Times New Roman"/>
          <w:lang w:val="en-GB"/>
        </w:rPr>
      </w:pPr>
    </w:p>
    <w:p w14:paraId="741FA067" w14:textId="77777777" w:rsidR="0033402A" w:rsidRPr="004F53C2" w:rsidRDefault="0033402A" w:rsidP="0033402A">
      <w:pPr>
        <w:rPr>
          <w:rFonts w:cs="Times New Roman"/>
          <w:lang w:val="en-GB"/>
        </w:rPr>
      </w:pPr>
    </w:p>
    <w:p w14:paraId="7C598A86" w14:textId="382EDED9" w:rsidR="0033402A" w:rsidRDefault="0033402A" w:rsidP="0033402A">
      <w:pPr>
        <w:rPr>
          <w:rFonts w:cs="Times New Roman"/>
          <w:lang w:val="en-GB"/>
        </w:rPr>
      </w:pPr>
    </w:p>
    <w:p w14:paraId="79280292" w14:textId="77777777" w:rsidR="004F53C2" w:rsidRPr="004F53C2" w:rsidRDefault="004F53C2" w:rsidP="0033402A">
      <w:pPr>
        <w:rPr>
          <w:rFonts w:cs="Times New Roman"/>
          <w:lang w:val="en-GB"/>
        </w:rPr>
      </w:pPr>
    </w:p>
    <w:p w14:paraId="1224214E" w14:textId="77777777" w:rsidR="0033402A" w:rsidRDefault="0033402A" w:rsidP="0033402A">
      <w:pPr>
        <w:pStyle w:val="berschrift3"/>
        <w:rPr>
          <w:rFonts w:cs="Times New Roman"/>
        </w:rPr>
      </w:pPr>
      <w:bookmarkStart w:id="707" w:name="_Toc61261478"/>
      <w:bookmarkStart w:id="708" w:name="_Toc61546999"/>
      <w:bookmarkStart w:id="709" w:name="_Toc68186653"/>
      <w:r>
        <w:rPr>
          <w:rFonts w:cs="Times New Roman"/>
        </w:rPr>
        <w:lastRenderedPageBreak/>
        <w:t>Realisierung</w:t>
      </w:r>
      <w:bookmarkEnd w:id="706"/>
      <w:bookmarkEnd w:id="707"/>
      <w:bookmarkEnd w:id="708"/>
      <w:bookmarkEnd w:id="709"/>
      <w:r>
        <w:rPr>
          <w:rFonts w:cs="Times New Roman"/>
        </w:rPr>
        <w:t xml:space="preserve"> </w:t>
      </w:r>
    </w:p>
    <w:p w14:paraId="0F1E7319" w14:textId="77777777" w:rsidR="0033402A" w:rsidRDefault="0033402A" w:rsidP="0033402A">
      <w:pPr>
        <w:rPr>
          <w:rFonts w:cs="Times New Roman"/>
        </w:rPr>
      </w:pPr>
      <w:r>
        <w:rPr>
          <w:rFonts w:cs="Times New Roman"/>
        </w:rPr>
        <w:t xml:space="preserve">Da alle Designs fertiggestellt wurden konnte der Prototyp angefertigt werden. Dazu wurden zuerst diverse Materialien angeschafft. Das Wichtigste war das Material, womit der Prototyp gefertigt wurde, da dazu kein gewöhnliches Aluminium, sondern die Legierung Almg3 genutzt wurde, welche wesentlich bessere Fräs-Eigenschaften hat als das Material, welches uns bisher zur Verfügung stand und dazu auch wesentlich robuster ist. Weiters musste ein Kleber angeschafft werden, welcher in den Rändern </w:t>
      </w:r>
      <w:proofErr w:type="gramStart"/>
      <w:r>
        <w:rPr>
          <w:rFonts w:cs="Times New Roman"/>
        </w:rPr>
        <w:t>des Prototypen</w:t>
      </w:r>
      <w:proofErr w:type="gramEnd"/>
      <w:r>
        <w:rPr>
          <w:rFonts w:cs="Times New Roman"/>
        </w:rPr>
        <w:t xml:space="preserve"> aufgetragen wurde, um noch mehr Robustheit zu schaffen. Um die Taster und Flansche an den jeweiligen Winkeln zu befestigen wurde ein Standard Heißkleber benutzt, um vor allem bei Tests gewährleisten zu können, dass kein Bauteil kaputt geht, sondern sich lediglich die Klebstelle löst aber im Normalfall allen Kräften standhält und alle Bauteile zusammenhält.</w:t>
      </w:r>
    </w:p>
    <w:p w14:paraId="1E323DAE" w14:textId="77777777" w:rsidR="0033402A" w:rsidRDefault="0033402A" w:rsidP="0033402A">
      <w:pPr>
        <w:rPr>
          <w:rFonts w:cs="Times New Roman"/>
        </w:rPr>
      </w:pPr>
      <w:r>
        <w:rPr>
          <w:rFonts w:cs="Times New Roman"/>
        </w:rPr>
        <w:t xml:space="preserve">Um das </w:t>
      </w:r>
      <w:proofErr w:type="spellStart"/>
      <w:r>
        <w:rPr>
          <w:rFonts w:cs="Times New Roman"/>
        </w:rPr>
        <w:t>FreeCad</w:t>
      </w:r>
      <w:proofErr w:type="spellEnd"/>
      <w:r>
        <w:rPr>
          <w:rFonts w:cs="Times New Roman"/>
        </w:rPr>
        <w:t xml:space="preserve"> Design Fräsen zu können wurde es in ein Fräs-Programm umformatiert und dort weiter verarbeitet sprich vorbereitet. Bevor gefräst werden konnte wurde die Fräße inklusive Platte und Material vorbereitet. Die gefrästen Teile wurden daraufhin entgratet, gebogen, geklebt und poliert. Da das Gerüst nun fest war konnten die Bauteile hinzugefügt werden, dazu gehörten der Klettverschluss zum Befestigen des Akkus, das Bohren der Löcher für die Platinen, das Display, die Löcher zum Befestigen des Getriebemotors und die Löcher zum Befestigen der Servomotoren. Letztendlich mussten noch die Flansche mittels Heißkleber an die Winkel und die Kameraplattform befestigt werden. </w:t>
      </w:r>
    </w:p>
    <w:p w14:paraId="08750D83" w14:textId="77777777" w:rsidR="0033402A" w:rsidRDefault="0033402A" w:rsidP="0033402A">
      <w:pPr>
        <w:rPr>
          <w:rFonts w:cs="Times New Roman"/>
        </w:rPr>
      </w:pPr>
      <w:r>
        <w:rPr>
          <w:rFonts w:cs="Times New Roman"/>
        </w:rPr>
        <w:t xml:space="preserve"> </w:t>
      </w:r>
    </w:p>
    <w:p w14:paraId="0D941124" w14:textId="77777777" w:rsidR="0033402A" w:rsidRDefault="0033402A" w:rsidP="0033402A">
      <w:pPr>
        <w:rPr>
          <w:rFonts w:cs="Times New Roman"/>
        </w:rPr>
      </w:pPr>
    </w:p>
    <w:p w14:paraId="78390D06" w14:textId="77777777" w:rsidR="0033402A" w:rsidRPr="0033402A" w:rsidRDefault="0033402A" w:rsidP="0033402A"/>
    <w:p w14:paraId="6D9AC1BB" w14:textId="738C09FB" w:rsidR="000965A1" w:rsidRDefault="00C32310" w:rsidP="005853E5">
      <w:pPr>
        <w:pStyle w:val="berschrift1"/>
      </w:pPr>
      <w:bookmarkStart w:id="710" w:name="_Toc68186654"/>
      <w:r w:rsidRPr="00D577C1">
        <w:lastRenderedPageBreak/>
        <w:t>Ergebnis</w:t>
      </w:r>
      <w:bookmarkEnd w:id="710"/>
    </w:p>
    <w:p w14:paraId="67160123" w14:textId="05A4E18A" w:rsidR="000F099C" w:rsidRDefault="00185A1A" w:rsidP="009703EC">
      <w:pPr>
        <w:jc w:val="both"/>
        <w:pPrChange w:id="711" w:author="Christian Fuchsberger" w:date="2021-04-03T15:58:00Z">
          <w:pPr/>
        </w:pPrChange>
      </w:pPr>
      <w:r>
        <w:t xml:space="preserve">Die Ergebnisse des Projektes waren sehr zufriedenstellend, da sämtliche </w:t>
      </w:r>
      <w:r w:rsidR="006B6C48">
        <w:t>geforderten</w:t>
      </w:r>
      <w:r>
        <w:t xml:space="preserve"> Funktionen realisiert werden konnten. </w:t>
      </w:r>
      <w:r w:rsidR="006B6C48">
        <w:t>Beim</w:t>
      </w:r>
      <w:r w:rsidR="00816745">
        <w:t xml:space="preserve"> Gesamtaufbau </w:t>
      </w:r>
      <w:proofErr w:type="gramStart"/>
      <w:r w:rsidR="00816745">
        <w:t>des zweiten Prototypen</w:t>
      </w:r>
      <w:proofErr w:type="gramEnd"/>
      <w:r w:rsidR="00816745">
        <w:t xml:space="preserve"> </w:t>
      </w:r>
      <w:r w:rsidR="006B6C48">
        <w:t>wurde</w:t>
      </w:r>
      <w:r w:rsidR="00816745">
        <w:t xml:space="preserve"> </w:t>
      </w:r>
      <w:r w:rsidR="00B87DF9">
        <w:t xml:space="preserve">jedoch </w:t>
      </w:r>
      <w:r w:rsidR="006B6C48">
        <w:t>noch ein</w:t>
      </w:r>
      <w:r w:rsidR="00B87DF9">
        <w:t xml:space="preserve"> </w:t>
      </w:r>
      <w:r w:rsidR="00816745">
        <w:t>Masseproblem</w:t>
      </w:r>
      <w:r w:rsidR="006B6C48">
        <w:t xml:space="preserve"> bzw. ein Leitungsproblem</w:t>
      </w:r>
      <w:r w:rsidR="00B87DF9">
        <w:t xml:space="preserve"> </w:t>
      </w:r>
      <w:r w:rsidR="006B6C48">
        <w:t>gefunden</w:t>
      </w:r>
      <w:r w:rsidR="00B87DF9">
        <w:t>.</w:t>
      </w:r>
      <w:r w:rsidR="00816745">
        <w:t xml:space="preserve"> </w:t>
      </w:r>
      <w:r w:rsidR="00B87DF9">
        <w:t>D</w:t>
      </w:r>
      <w:r w:rsidR="00816745">
        <w:t xml:space="preserve">urch viele und lange serielle Weiterführungen </w:t>
      </w:r>
      <w:r w:rsidR="006B6C48">
        <w:t>der Versorgungsleitungen</w:t>
      </w:r>
      <w:r w:rsidR="00816745">
        <w:t xml:space="preserve"> und hohe Stromspitzen der Servos</w:t>
      </w:r>
      <w:r w:rsidR="00B87DF9">
        <w:t xml:space="preserve"> während des Anfahrens kam es </w:t>
      </w:r>
      <w:r w:rsidR="00816745">
        <w:t xml:space="preserve">zu </w:t>
      </w:r>
      <w:r w:rsidR="00B92FA4">
        <w:t xml:space="preserve">einer </w:t>
      </w:r>
      <w:r w:rsidR="00B87DF9">
        <w:t>instabilen Spannungsversorgungen</w:t>
      </w:r>
      <w:r w:rsidR="00816745">
        <w:t xml:space="preserve">, welche ein stetiges Neustarten des Microcontrollers </w:t>
      </w:r>
      <w:r w:rsidR="00B92FA4">
        <w:t>hervorrief</w:t>
      </w:r>
      <w:r w:rsidR="00816745">
        <w:t xml:space="preserve">. Wenn nur der senkrechte Aktuator bzw. Getriebemotor verbunden </w:t>
      </w:r>
      <w:r w:rsidR="005B6134">
        <w:t>wurde,</w:t>
      </w:r>
      <w:r w:rsidR="00816745">
        <w:t xml:space="preserve"> kam es nicht zu diesem Pro</w:t>
      </w:r>
      <w:r w:rsidR="005B6134">
        <w:t>blem</w:t>
      </w:r>
      <w:r w:rsidR="00816745">
        <w:t xml:space="preserve">. </w:t>
      </w:r>
      <w:r w:rsidR="006B6C48">
        <w:t xml:space="preserve">An einer Verbesserung der </w:t>
      </w:r>
      <w:r w:rsidR="00E33A2D">
        <w:t>Verbindungen</w:t>
      </w:r>
      <w:r w:rsidR="006B6C48">
        <w:t xml:space="preserve"> zur Beseitigung des Problems wird noch gearbeitet. </w:t>
      </w:r>
    </w:p>
    <w:p w14:paraId="1B872390" w14:textId="36887ED4" w:rsidR="005B6134" w:rsidRDefault="005B6134" w:rsidP="009703EC">
      <w:pPr>
        <w:jc w:val="both"/>
        <w:pPrChange w:id="712" w:author="Christian Fuchsberger" w:date="2021-04-03T15:58:00Z">
          <w:pPr/>
        </w:pPrChange>
      </w:pPr>
      <w:r>
        <w:t>Die Positionsregelung</w:t>
      </w:r>
      <w:r w:rsidR="007F5E70">
        <w:t xml:space="preserve"> bzw. Stabilisierung</w:t>
      </w:r>
      <w:r>
        <w:t xml:space="preserve"> in allen drei Achsen</w:t>
      </w:r>
      <w:r w:rsidR="006B6C48">
        <w:t xml:space="preserve"> konnte</w:t>
      </w:r>
      <w:r w:rsidR="00C33149">
        <w:t xml:space="preserve"> entworfen und</w:t>
      </w:r>
      <w:r w:rsidR="006B6C48">
        <w:t xml:space="preserve"> implementiert werden</w:t>
      </w:r>
      <w:r w:rsidR="00C36D65">
        <w:t>. D</w:t>
      </w:r>
      <w:r w:rsidR="002B2FB8">
        <w:t>er</w:t>
      </w:r>
      <w:r>
        <w:t xml:space="preserve"> </w:t>
      </w:r>
      <w:r w:rsidR="002B2FB8">
        <w:t>Mikrocontroller</w:t>
      </w:r>
      <w:r>
        <w:t xml:space="preserve"> </w:t>
      </w:r>
      <w:r w:rsidR="00C33149">
        <w:t xml:space="preserve">musste bei der Überprüfung </w:t>
      </w:r>
      <w:r>
        <w:t>hierfür</w:t>
      </w:r>
      <w:r w:rsidR="00C33149">
        <w:t>,</w:t>
      </w:r>
      <w:r>
        <w:t xml:space="preserve"> jedoch </w:t>
      </w:r>
      <w:r w:rsidR="006B6C48">
        <w:t xml:space="preserve">zusätzlich </w:t>
      </w:r>
      <w:r w:rsidR="002B2FB8">
        <w:t xml:space="preserve">durch </w:t>
      </w:r>
      <w:r w:rsidR="006B6C48">
        <w:t>die</w:t>
      </w:r>
      <w:r w:rsidR="002B2FB8">
        <w:t xml:space="preserve"> USB-</w:t>
      </w:r>
      <w:r w:rsidR="006B6C48">
        <w:t xml:space="preserve">Schnittstelle versorgt werden. Die Funktion wurde durch Demovideos des Regelvorganges festgehalten.  </w:t>
      </w:r>
    </w:p>
    <w:p w14:paraId="60D97815" w14:textId="2A7D1906" w:rsidR="00C36D65" w:rsidRDefault="00C36D65" w:rsidP="009703EC">
      <w:pPr>
        <w:jc w:val="both"/>
        <w:pPrChange w:id="713" w:author="Christian Fuchsberger" w:date="2021-04-03T15:58:00Z">
          <w:pPr/>
        </w:pPrChange>
      </w:pPr>
      <w:r>
        <w:t xml:space="preserve">Das Mainboard </w:t>
      </w:r>
      <w:r w:rsidR="00730389">
        <w:t xml:space="preserve">konnte aufgrund eines ESD-Schadens nicht verwendet werden, als Lösung wurde ein Shield für das Arduino-Board entwickelt und gefertigt, um den Gesamtaufbau zu ermöglichen. </w:t>
      </w:r>
      <w:r w:rsidR="004B4609">
        <w:t>Dieses ist ebenfalls funktionsfähig.</w:t>
      </w:r>
    </w:p>
    <w:p w14:paraId="623F0162" w14:textId="65B21EE9" w:rsidR="00730389" w:rsidRDefault="006B6C48" w:rsidP="009703EC">
      <w:pPr>
        <w:jc w:val="both"/>
        <w:pPrChange w:id="714" w:author="Christian Fuchsberger" w:date="2021-04-03T15:58:00Z">
          <w:pPr/>
        </w:pPrChange>
      </w:pPr>
      <w:r>
        <w:t xml:space="preserve">Die Versorgung der CSSU </w:t>
      </w:r>
      <w:ins w:id="715" w:author="Christian Fuchsberger" w:date="2021-04-03T15:54:00Z">
        <w:r w:rsidR="009703EC">
          <w:t xml:space="preserve">erfolgt </w:t>
        </w:r>
      </w:ins>
      <w:del w:id="716" w:author="Christian Fuchsberger" w:date="2021-04-03T15:54:00Z">
        <w:r w:rsidR="00A6520B" w:rsidDel="009703EC">
          <w:delText>sollte</w:delText>
        </w:r>
        <w:r w:rsidDel="009703EC">
          <w:delText xml:space="preserve"> </w:delText>
        </w:r>
      </w:del>
      <w:r>
        <w:t xml:space="preserve">durch einen 4S </w:t>
      </w:r>
      <w:commentRangeStart w:id="717"/>
      <w:r>
        <w:t>Akku</w:t>
      </w:r>
      <w:commentRangeEnd w:id="717"/>
      <w:r w:rsidR="009703EC">
        <w:rPr>
          <w:rStyle w:val="Kommentarzeichen"/>
        </w:rPr>
        <w:commentReference w:id="717"/>
      </w:r>
      <w:r w:rsidR="00A6520B">
        <w:t xml:space="preserve"> </w:t>
      </w:r>
      <w:del w:id="718" w:author="Christian Fuchsberger" w:date="2021-04-03T15:54:00Z">
        <w:r w:rsidR="00A6520B" w:rsidDel="009703EC">
          <w:delText>erfolgen</w:delText>
        </w:r>
      </w:del>
      <w:r w:rsidR="00A6520B">
        <w:t xml:space="preserve">. Aufgrund von verschiedenen benötigten Spannungen wurde eine </w:t>
      </w:r>
      <w:proofErr w:type="spellStart"/>
      <w:r w:rsidR="00A6520B">
        <w:t>Spannungsreglerplatine</w:t>
      </w:r>
      <w:proofErr w:type="spellEnd"/>
      <w:r w:rsidR="00A6520B">
        <w:t xml:space="preserve"> entworfen und implementiert, </w:t>
      </w:r>
      <w:r w:rsidR="00730389">
        <w:t>welche die Versorgungsspannung auf die Spannungslevel des Getriebemotors sowie der Servos herabregel</w:t>
      </w:r>
      <w:r w:rsidR="00A6520B">
        <w:t>t.</w:t>
      </w:r>
    </w:p>
    <w:p w14:paraId="047F3F4B" w14:textId="6D96536B" w:rsidR="00185A1A" w:rsidRDefault="000F099C" w:rsidP="009703EC">
      <w:pPr>
        <w:jc w:val="both"/>
        <w:pPrChange w:id="719" w:author="Christian Fuchsberger" w:date="2021-04-03T15:58:00Z">
          <w:pPr/>
        </w:pPrChange>
      </w:pPr>
      <w:r>
        <w:t xml:space="preserve">Die Stromsensorplatine, welche den </w:t>
      </w:r>
      <w:r w:rsidR="003445DD">
        <w:t xml:space="preserve">Stromfluss </w:t>
      </w:r>
      <w:r>
        <w:t xml:space="preserve">erfasst und den Wert </w:t>
      </w:r>
      <w:r w:rsidR="000B67BF">
        <w:t xml:space="preserve">auf Anfrage durch den Mikrocontroller an diesen weiterleitet wurde implementiert und ist funktionsfähig. </w:t>
      </w:r>
      <w:r w:rsidR="001A30CB">
        <w:t xml:space="preserve">Der </w:t>
      </w:r>
      <w:r w:rsidR="00A6520B">
        <w:t>Entladezustand</w:t>
      </w:r>
      <w:r w:rsidR="001A30CB">
        <w:t xml:space="preserve"> wird weiters während des Betriebes erfasst und bei niedrigem Ladezustand wird der Benutzer über ein Display informiert.</w:t>
      </w:r>
    </w:p>
    <w:p w14:paraId="20DB9313" w14:textId="3A052922" w:rsidR="007F5E70" w:rsidRDefault="000B67BF" w:rsidP="009703EC">
      <w:pPr>
        <w:jc w:val="both"/>
        <w:pPrChange w:id="720" w:author="Christian Fuchsberger" w:date="2021-04-03T15:58:00Z">
          <w:pPr/>
        </w:pPrChange>
      </w:pPr>
      <w:r>
        <w:t xml:space="preserve">Die Datenauswertung der </w:t>
      </w:r>
      <w:r w:rsidR="00A6520B">
        <w:t>inertialen Messeinheit</w:t>
      </w:r>
      <w:r>
        <w:t>, sowie die Datenausgabe über das Display ist implementiert und funktionsfähig.</w:t>
      </w:r>
      <w:r w:rsidR="004138CA">
        <w:t xml:space="preserve"> </w:t>
      </w:r>
    </w:p>
    <w:p w14:paraId="045CE5EF" w14:textId="6BCF1F3D" w:rsidR="004138CA" w:rsidRDefault="004138CA" w:rsidP="009703EC">
      <w:pPr>
        <w:jc w:val="both"/>
        <w:pPrChange w:id="721" w:author="Christian Fuchsberger" w:date="2021-04-03T15:58:00Z">
          <w:pPr/>
        </w:pPrChange>
      </w:pPr>
      <w:r>
        <w:t xml:space="preserve">Eine Fixierfunktion, um eine Stabilisierung </w:t>
      </w:r>
      <w:r w:rsidR="001A30CB">
        <w:t>in</w:t>
      </w:r>
      <w:r>
        <w:t xml:space="preserve"> einem Punkt innerhalb eines sphärischen Bereiches zu ermöglichen konnte, aufgrund der zeitlichen </w:t>
      </w:r>
      <w:r w:rsidR="00A6520B">
        <w:t>Rahmenbedingungen</w:t>
      </w:r>
      <w:r>
        <w:t xml:space="preserve"> nicht mehr implementiert werden.</w:t>
      </w:r>
    </w:p>
    <w:p w14:paraId="71436633" w14:textId="37A07065" w:rsidR="007F5E70" w:rsidRDefault="007F5E70" w:rsidP="009703EC">
      <w:pPr>
        <w:jc w:val="both"/>
        <w:pPrChange w:id="722" w:author="Christian Fuchsberger" w:date="2021-04-03T15:58:00Z">
          <w:pPr/>
        </w:pPrChange>
      </w:pPr>
      <w:r>
        <w:t xml:space="preserve">Eine sichere </w:t>
      </w:r>
      <w:proofErr w:type="spellStart"/>
      <w:r>
        <w:t>Auflademöglichkeit</w:t>
      </w:r>
      <w:proofErr w:type="spellEnd"/>
      <w:r>
        <w:t xml:space="preserve"> </w:t>
      </w:r>
      <w:r w:rsidR="004138CA">
        <w:t xml:space="preserve">sowie Entlademöglichkeit </w:t>
      </w:r>
      <w:r>
        <w:t xml:space="preserve">wird durch ein entsprechendes </w:t>
      </w:r>
      <w:proofErr w:type="spellStart"/>
      <w:r>
        <w:t>Aufladegerät</w:t>
      </w:r>
      <w:proofErr w:type="spellEnd"/>
      <w:r w:rsidR="004138CA">
        <w:t xml:space="preserve"> bzw. eine </w:t>
      </w:r>
      <w:proofErr w:type="spellStart"/>
      <w:r w:rsidR="004138CA">
        <w:t>Battery</w:t>
      </w:r>
      <w:proofErr w:type="spellEnd"/>
      <w:r w:rsidR="004138CA">
        <w:t>-</w:t>
      </w:r>
      <w:proofErr w:type="spellStart"/>
      <w:r w:rsidR="004138CA">
        <w:t>Managment</w:t>
      </w:r>
      <w:proofErr w:type="spellEnd"/>
      <w:r w:rsidR="004138CA">
        <w:t>-Platine</w:t>
      </w:r>
      <w:r>
        <w:t xml:space="preserve"> ermöglicht. </w:t>
      </w:r>
    </w:p>
    <w:p w14:paraId="5981F8A9" w14:textId="3F9DA36E" w:rsidR="0020664D" w:rsidRDefault="007F5E70" w:rsidP="009703EC">
      <w:pPr>
        <w:jc w:val="both"/>
        <w:pPrChange w:id="723" w:author="Christian Fuchsberger" w:date="2021-04-03T15:58:00Z">
          <w:pPr/>
        </w:pPrChange>
      </w:pPr>
      <w:r>
        <w:t xml:space="preserve">Die CSSU </w:t>
      </w:r>
      <w:r w:rsidR="004138CA">
        <w:t>wurde</w:t>
      </w:r>
      <w:r>
        <w:t xml:space="preserve"> weiters</w:t>
      </w:r>
      <w:r w:rsidR="004138CA">
        <w:t xml:space="preserve"> so konstruiert, dass eine einhändige Bedienung sowie Portabilität </w:t>
      </w:r>
      <w:r w:rsidR="00B92FA4">
        <w:t xml:space="preserve">bei Fertigstellung </w:t>
      </w:r>
      <w:r w:rsidR="004138CA">
        <w:t xml:space="preserve">gewährleistet werden kann. </w:t>
      </w:r>
    </w:p>
    <w:p w14:paraId="1D938576" w14:textId="3F73B2D2" w:rsidR="00E0592E" w:rsidRDefault="00E0592E" w:rsidP="00724291"/>
    <w:p w14:paraId="549FE98C" w14:textId="15CF6FBC" w:rsidR="00E0592E" w:rsidRDefault="00E0592E" w:rsidP="00724291"/>
    <w:p w14:paraId="51FE4AE6" w14:textId="238C3DF6" w:rsidR="00E0592E" w:rsidRDefault="00E0592E" w:rsidP="00724291"/>
    <w:p w14:paraId="5631C921" w14:textId="4EFDCAC2" w:rsidR="00E0592E" w:rsidRDefault="00E0592E" w:rsidP="00724291"/>
    <w:p w14:paraId="79585129" w14:textId="4C2E862F" w:rsidR="00E0592E" w:rsidRDefault="00E0592E" w:rsidP="00724291"/>
    <w:p w14:paraId="220D5321" w14:textId="77777777" w:rsidR="00E0592E" w:rsidRDefault="00E0592E" w:rsidP="00E0592E">
      <w:pPr>
        <w:keepNext/>
      </w:pPr>
      <w:r>
        <w:rPr>
          <w:noProof/>
        </w:rPr>
        <w:lastRenderedPageBreak/>
        <w:drawing>
          <wp:inline distT="0" distB="0" distL="0" distR="0" wp14:anchorId="155EAA1E" wp14:editId="6BB0FA84">
            <wp:extent cx="4057650" cy="5715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57650" cy="5715000"/>
                    </a:xfrm>
                    <a:prstGeom prst="rect">
                      <a:avLst/>
                    </a:prstGeom>
                  </pic:spPr>
                </pic:pic>
              </a:graphicData>
            </a:graphic>
          </wp:inline>
        </w:drawing>
      </w:r>
      <w:commentRangeStart w:id="724"/>
      <w:commentRangeEnd w:id="724"/>
      <w:r w:rsidR="009703EC">
        <w:rPr>
          <w:rStyle w:val="Kommentarzeichen"/>
        </w:rPr>
        <w:commentReference w:id="724"/>
      </w:r>
    </w:p>
    <w:p w14:paraId="2FDE8F51" w14:textId="3BBC7418" w:rsidR="00E0592E" w:rsidRDefault="00E0592E" w:rsidP="00E0592E">
      <w:pPr>
        <w:pStyle w:val="Beschriftung"/>
      </w:pPr>
      <w:bookmarkStart w:id="725" w:name="_Toc68186777"/>
      <w:r>
        <w:t xml:space="preserve">Abbildung </w:t>
      </w:r>
      <w:fldSimple w:instr=" SEQ Abbildung \* ARABIC ">
        <w:r w:rsidR="00187300">
          <w:rPr>
            <w:noProof/>
          </w:rPr>
          <w:t>114</w:t>
        </w:r>
      </w:fldSimple>
      <w:r>
        <w:t xml:space="preserve"> Aufbau Prototyp 2</w:t>
      </w:r>
      <w:bookmarkEnd w:id="725"/>
    </w:p>
    <w:p w14:paraId="5FFB9D55" w14:textId="5081D770" w:rsidR="00552E09" w:rsidRDefault="00552E09" w:rsidP="00724291"/>
    <w:p w14:paraId="2032C5D9" w14:textId="56DCC75C" w:rsidR="00552E09" w:rsidRDefault="00552E09" w:rsidP="00724291"/>
    <w:p w14:paraId="6ED8F0BB" w14:textId="13982DBF" w:rsidR="00552E09" w:rsidRDefault="00552E09" w:rsidP="00724291"/>
    <w:p w14:paraId="501FBCF2" w14:textId="77777777" w:rsidR="00552E09" w:rsidRDefault="00552E09" w:rsidP="00724291"/>
    <w:p w14:paraId="057C417F" w14:textId="0AE96833" w:rsidR="00552E09" w:rsidRDefault="00552E09" w:rsidP="00724291"/>
    <w:p w14:paraId="374F35CF" w14:textId="5585B8FF" w:rsidR="00552E09" w:rsidRDefault="004032AD" w:rsidP="004032AD">
      <w:pPr>
        <w:pStyle w:val="berschrift1"/>
      </w:pPr>
      <w:bookmarkStart w:id="726" w:name="_Toc68186655"/>
      <w:r>
        <w:lastRenderedPageBreak/>
        <w:t>Verbesserungsmöglichkeiten</w:t>
      </w:r>
      <w:bookmarkEnd w:id="726"/>
      <w:r>
        <w:t xml:space="preserve"> </w:t>
      </w:r>
    </w:p>
    <w:p w14:paraId="0244986E" w14:textId="216D10D3" w:rsidR="004032AD" w:rsidRDefault="004032AD" w:rsidP="004032AD">
      <w:pPr>
        <w:pStyle w:val="Listenabsatz"/>
        <w:numPr>
          <w:ilvl w:val="0"/>
          <w:numId w:val="28"/>
        </w:numPr>
      </w:pPr>
      <w:r>
        <w:t xml:space="preserve">Aufgrund der begrenzten Leistungskapazität des Atmega328p-Mikrocontrollers konnte lediglich eine Regelfrequenz von 100Hz erreicht werden. Diese Begrenzung war vor allem bei raschen Bewegungen, welche die CSSU ausregelte, ersichtlich. </w:t>
      </w:r>
      <w:proofErr w:type="gramStart"/>
      <w:r>
        <w:t>Bei einem nächsten Prototypen</w:t>
      </w:r>
      <w:proofErr w:type="gramEnd"/>
      <w:r>
        <w:t xml:space="preserve"> bzw. einer Erweiterung sollte deswegen ein leistungsstärkerer Mikrocontroller verwendet werden.  </w:t>
      </w:r>
    </w:p>
    <w:p w14:paraId="702B3023" w14:textId="77777777" w:rsidR="00E33A2D" w:rsidRDefault="00E33A2D" w:rsidP="00E33A2D">
      <w:pPr>
        <w:pStyle w:val="Listenabsatz"/>
      </w:pPr>
    </w:p>
    <w:p w14:paraId="019BEAA7" w14:textId="3D9694BD" w:rsidR="004032AD" w:rsidRDefault="00E33A2D" w:rsidP="004032AD">
      <w:pPr>
        <w:pStyle w:val="Listenabsatz"/>
        <w:numPr>
          <w:ilvl w:val="0"/>
          <w:numId w:val="28"/>
        </w:numPr>
      </w:pPr>
      <w:r>
        <w:t xml:space="preserve">Eine einhändige Bedienung der CSSU ist möglich, jedoch könnten sämtliche Komponenten weiter integriert bzw. verkleinert werden, um das Gesamtausmaß zu reduzieren und die Bedienung weiter zu vereinfachen. </w:t>
      </w:r>
    </w:p>
    <w:p w14:paraId="4FA32408" w14:textId="02A9D7AA" w:rsidR="00E33A2D" w:rsidRDefault="00E33A2D" w:rsidP="00E33A2D">
      <w:pPr>
        <w:pStyle w:val="Listenabsatz"/>
      </w:pPr>
    </w:p>
    <w:p w14:paraId="05E800C9" w14:textId="6F6965B9" w:rsidR="00E04469" w:rsidRPr="004032AD" w:rsidRDefault="00E04469" w:rsidP="00E04469">
      <w:pPr>
        <w:pStyle w:val="Listenabsatz"/>
        <w:numPr>
          <w:ilvl w:val="0"/>
          <w:numId w:val="28"/>
        </w:numPr>
      </w:pPr>
      <w:r>
        <w:t xml:space="preserve">Der Verbindungsplan bzw. die Verbindungen könnten verbessert werden, um die Problematik des stetigen Neustartens des Mikrocontrollers beim Gesamtaufbau zu beheben. </w:t>
      </w:r>
    </w:p>
    <w:p w14:paraId="48C342D7" w14:textId="77777777" w:rsidR="00E04469" w:rsidRDefault="00E04469" w:rsidP="00E33A2D">
      <w:pPr>
        <w:pStyle w:val="Listenabsatz"/>
      </w:pPr>
    </w:p>
    <w:p w14:paraId="68F30F69" w14:textId="2DD3BF6B" w:rsidR="00E33A2D" w:rsidRDefault="00E04469" w:rsidP="004032AD">
      <w:pPr>
        <w:pStyle w:val="Listenabsatz"/>
        <w:numPr>
          <w:ilvl w:val="0"/>
          <w:numId w:val="28"/>
        </w:numPr>
      </w:pPr>
      <w:r>
        <w:t xml:space="preserve">Die Alignment-Funktion könnte dahingehend erweitert werden, dass die korrekte Initialisierung bzw. die korrekte Interpretation der Daten der inertialen Messeinheit in jeder Position durchgeführt werden kann. So müsste bei der Inbetriebnahme keine vorgegebene Position mehr eingenommen werden und die Benutzerfreundlichkeit würde erhöht werden.   </w:t>
      </w:r>
    </w:p>
    <w:p w14:paraId="0C54015D" w14:textId="77777777" w:rsidR="00447CE1" w:rsidRDefault="00447CE1" w:rsidP="00447CE1">
      <w:pPr>
        <w:pStyle w:val="Listenabsatz"/>
      </w:pPr>
    </w:p>
    <w:p w14:paraId="64057834" w14:textId="2FF0C96F" w:rsidR="00E04469" w:rsidRDefault="00447CE1" w:rsidP="00A71598">
      <w:pPr>
        <w:pStyle w:val="Listenabsatz"/>
        <w:numPr>
          <w:ilvl w:val="0"/>
          <w:numId w:val="28"/>
        </w:numPr>
      </w:pPr>
      <w:r>
        <w:t xml:space="preserve">Die </w:t>
      </w:r>
      <w:r w:rsidR="00B621FE">
        <w:t xml:space="preserve">benutzten </w:t>
      </w:r>
      <w:r>
        <w:t xml:space="preserve">Servomotoren könnten durch </w:t>
      </w:r>
      <w:r w:rsidR="00B621FE">
        <w:t xml:space="preserve">andere Motortypen ersetzt werden. Somit könnte man zusätzliche Funktionen ergänzen, welche nicht durch den Arbeitsbereich eines Servos begrenzt sind. </w:t>
      </w:r>
    </w:p>
    <w:p w14:paraId="7F246EB9" w14:textId="77777777" w:rsidR="00447CE1" w:rsidRDefault="00447CE1" w:rsidP="00E04469">
      <w:pPr>
        <w:pStyle w:val="Listenabsatz"/>
      </w:pPr>
    </w:p>
    <w:p w14:paraId="6D5EC8D7" w14:textId="684BCE9F" w:rsidR="00552E09" w:rsidRDefault="00552E09" w:rsidP="00724291"/>
    <w:p w14:paraId="3F42A6F8" w14:textId="7B0C3F92" w:rsidR="00552E09" w:rsidRDefault="00552E09" w:rsidP="00724291"/>
    <w:p w14:paraId="3C048EE6" w14:textId="3D51520E" w:rsidR="0020664D" w:rsidRDefault="0020664D" w:rsidP="00724291"/>
    <w:p w14:paraId="73C5C504" w14:textId="4C31A9DE" w:rsidR="0020664D" w:rsidRDefault="0020664D" w:rsidP="00724291"/>
    <w:p w14:paraId="284E96D2" w14:textId="055F495C" w:rsidR="0020664D" w:rsidRDefault="0020664D" w:rsidP="00724291"/>
    <w:p w14:paraId="6507E17A" w14:textId="77777777" w:rsidR="0020664D" w:rsidRPr="00D577C1" w:rsidRDefault="0020664D" w:rsidP="0020664D">
      <w:pPr>
        <w:pStyle w:val="berschrift1"/>
        <w:rPr>
          <w:rFonts w:cs="Times New Roman"/>
        </w:rPr>
      </w:pPr>
      <w:bookmarkStart w:id="727" w:name="_Toc68186656"/>
      <w:r w:rsidRPr="00D577C1">
        <w:rPr>
          <w:rFonts w:cs="Times New Roman"/>
        </w:rPr>
        <w:lastRenderedPageBreak/>
        <w:t>Anhang</w:t>
      </w:r>
      <w:bookmarkEnd w:id="727"/>
      <w:r w:rsidRPr="00D577C1">
        <w:rPr>
          <w:rFonts w:cs="Times New Roman"/>
        </w:rPr>
        <w:t xml:space="preserve"> </w:t>
      </w:r>
    </w:p>
    <w:p w14:paraId="7A61F8EE" w14:textId="51DA0AC5" w:rsidR="0020664D" w:rsidRDefault="0020664D" w:rsidP="0020664D">
      <w:pPr>
        <w:pStyle w:val="berschrift2"/>
      </w:pPr>
      <w:bookmarkStart w:id="728" w:name="_Toc68186657"/>
      <w:r>
        <w:t>Kostenaufzeichnungen</w:t>
      </w:r>
      <w:bookmarkEnd w:id="728"/>
    </w:p>
    <w:tbl>
      <w:tblPr>
        <w:tblW w:w="8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98"/>
        <w:gridCol w:w="834"/>
        <w:gridCol w:w="1045"/>
        <w:gridCol w:w="834"/>
        <w:gridCol w:w="1045"/>
      </w:tblGrid>
      <w:tr w:rsidR="002C0F88" w:rsidRPr="002C0F88" w14:paraId="3D151E85" w14:textId="77777777" w:rsidTr="002C0F88">
        <w:trPr>
          <w:trHeight w:val="315"/>
        </w:trPr>
        <w:tc>
          <w:tcPr>
            <w:tcW w:w="5098" w:type="dxa"/>
            <w:shd w:val="clear" w:color="000000" w:fill="F4B084"/>
            <w:noWrap/>
            <w:vAlign w:val="bottom"/>
            <w:hideMark/>
          </w:tcPr>
          <w:p w14:paraId="5BD494E2"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Bauteil</w:t>
            </w:r>
          </w:p>
        </w:tc>
        <w:tc>
          <w:tcPr>
            <w:tcW w:w="1596" w:type="dxa"/>
            <w:gridSpan w:val="2"/>
            <w:shd w:val="clear" w:color="000000" w:fill="9BC2E6"/>
            <w:noWrap/>
            <w:vAlign w:val="bottom"/>
            <w:hideMark/>
          </w:tcPr>
          <w:p w14:paraId="05608F0A"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Soll-Kosten</w:t>
            </w:r>
          </w:p>
        </w:tc>
        <w:tc>
          <w:tcPr>
            <w:tcW w:w="1879" w:type="dxa"/>
            <w:gridSpan w:val="2"/>
            <w:shd w:val="clear" w:color="000000" w:fill="A9D08E"/>
            <w:noWrap/>
            <w:vAlign w:val="bottom"/>
            <w:hideMark/>
          </w:tcPr>
          <w:p w14:paraId="645C1EC4"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Ist-Kosten</w:t>
            </w:r>
          </w:p>
        </w:tc>
      </w:tr>
      <w:tr w:rsidR="002C0F88" w:rsidRPr="002C0F88" w14:paraId="59DA5FA5" w14:textId="77777777" w:rsidTr="002C0F88">
        <w:trPr>
          <w:trHeight w:val="315"/>
        </w:trPr>
        <w:tc>
          <w:tcPr>
            <w:tcW w:w="5098" w:type="dxa"/>
            <w:shd w:val="clear" w:color="000000" w:fill="F4B084"/>
            <w:noWrap/>
            <w:vAlign w:val="bottom"/>
            <w:hideMark/>
          </w:tcPr>
          <w:p w14:paraId="6E409B92"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w:t>
            </w:r>
          </w:p>
        </w:tc>
        <w:tc>
          <w:tcPr>
            <w:tcW w:w="551" w:type="dxa"/>
            <w:shd w:val="clear" w:color="000000" w:fill="9BC2E6"/>
            <w:noWrap/>
            <w:vAlign w:val="bottom"/>
            <w:hideMark/>
          </w:tcPr>
          <w:p w14:paraId="3F9D2647"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Anzahl</w:t>
            </w:r>
          </w:p>
        </w:tc>
        <w:tc>
          <w:tcPr>
            <w:tcW w:w="1045" w:type="dxa"/>
            <w:shd w:val="clear" w:color="000000" w:fill="9BC2E6"/>
            <w:noWrap/>
            <w:vAlign w:val="bottom"/>
            <w:hideMark/>
          </w:tcPr>
          <w:p w14:paraId="0AD23D8D"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Preis</w:t>
            </w:r>
          </w:p>
        </w:tc>
        <w:tc>
          <w:tcPr>
            <w:tcW w:w="834" w:type="dxa"/>
            <w:shd w:val="clear" w:color="000000" w:fill="A9D08E"/>
            <w:noWrap/>
            <w:vAlign w:val="bottom"/>
            <w:hideMark/>
          </w:tcPr>
          <w:p w14:paraId="3E8FEFD6"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Anzahl</w:t>
            </w:r>
          </w:p>
        </w:tc>
        <w:tc>
          <w:tcPr>
            <w:tcW w:w="1045" w:type="dxa"/>
            <w:shd w:val="clear" w:color="000000" w:fill="A9D08E"/>
            <w:noWrap/>
            <w:vAlign w:val="bottom"/>
            <w:hideMark/>
          </w:tcPr>
          <w:p w14:paraId="32F0C5A0"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Preis</w:t>
            </w:r>
          </w:p>
        </w:tc>
      </w:tr>
      <w:tr w:rsidR="002C0F88" w:rsidRPr="002C0F88" w14:paraId="09C14967" w14:textId="77777777" w:rsidTr="002C0F88">
        <w:trPr>
          <w:trHeight w:val="315"/>
        </w:trPr>
        <w:tc>
          <w:tcPr>
            <w:tcW w:w="5098" w:type="dxa"/>
            <w:shd w:val="clear" w:color="auto" w:fill="auto"/>
            <w:noWrap/>
            <w:vAlign w:val="bottom"/>
            <w:hideMark/>
          </w:tcPr>
          <w:p w14:paraId="29941296" w14:textId="77777777" w:rsidR="002C0F88" w:rsidRPr="002C0F88" w:rsidRDefault="002C0F88" w:rsidP="002C0F88">
            <w:pPr>
              <w:spacing w:after="0" w:line="240" w:lineRule="auto"/>
              <w:rPr>
                <w:rFonts w:eastAsia="Times New Roman" w:cs="Times New Roman"/>
                <w:color w:val="000000"/>
                <w:szCs w:val="24"/>
                <w:lang w:eastAsia="de-AT"/>
              </w:rPr>
            </w:pPr>
            <w:proofErr w:type="spellStart"/>
            <w:r w:rsidRPr="002C0F88">
              <w:rPr>
                <w:rFonts w:eastAsia="Times New Roman" w:cs="Times New Roman"/>
                <w:color w:val="000000"/>
                <w:szCs w:val="24"/>
                <w:lang w:eastAsia="de-AT"/>
              </w:rPr>
              <w:t>Servo</w:t>
            </w:r>
            <w:proofErr w:type="spellEnd"/>
            <w:r w:rsidRPr="002C0F88">
              <w:rPr>
                <w:rFonts w:eastAsia="Times New Roman" w:cs="Times New Roman"/>
                <w:color w:val="000000"/>
                <w:szCs w:val="24"/>
                <w:lang w:eastAsia="de-AT"/>
              </w:rPr>
              <w:t xml:space="preserve"> </w:t>
            </w:r>
            <w:proofErr w:type="spellStart"/>
            <w:r w:rsidRPr="002C0F88">
              <w:rPr>
                <w:rFonts w:eastAsia="Times New Roman" w:cs="Times New Roman"/>
                <w:color w:val="000000"/>
                <w:szCs w:val="24"/>
                <w:lang w:eastAsia="de-AT"/>
              </w:rPr>
              <w:t>Amewi</w:t>
            </w:r>
            <w:proofErr w:type="spellEnd"/>
            <w:r w:rsidRPr="002C0F88">
              <w:rPr>
                <w:rFonts w:eastAsia="Times New Roman" w:cs="Times New Roman"/>
                <w:color w:val="000000"/>
                <w:szCs w:val="24"/>
                <w:lang w:eastAsia="de-AT"/>
              </w:rPr>
              <w:t xml:space="preserve"> 6221MG Digital </w:t>
            </w:r>
            <w:proofErr w:type="spellStart"/>
            <w:r w:rsidRPr="002C0F88">
              <w:rPr>
                <w:rFonts w:eastAsia="Times New Roman" w:cs="Times New Roman"/>
                <w:color w:val="000000"/>
                <w:szCs w:val="24"/>
                <w:lang w:eastAsia="de-AT"/>
              </w:rPr>
              <w:t>Servo</w:t>
            </w:r>
            <w:proofErr w:type="spellEnd"/>
          </w:p>
        </w:tc>
        <w:tc>
          <w:tcPr>
            <w:tcW w:w="551" w:type="dxa"/>
            <w:shd w:val="clear" w:color="auto" w:fill="auto"/>
            <w:noWrap/>
            <w:vAlign w:val="bottom"/>
            <w:hideMark/>
          </w:tcPr>
          <w:p w14:paraId="3099CF92"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2</w:t>
            </w:r>
          </w:p>
        </w:tc>
        <w:tc>
          <w:tcPr>
            <w:tcW w:w="1045" w:type="dxa"/>
            <w:shd w:val="clear" w:color="auto" w:fill="auto"/>
            <w:noWrap/>
            <w:vAlign w:val="bottom"/>
            <w:hideMark/>
          </w:tcPr>
          <w:p w14:paraId="17BCEE08"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€ 22.99</w:t>
            </w:r>
          </w:p>
        </w:tc>
        <w:tc>
          <w:tcPr>
            <w:tcW w:w="834" w:type="dxa"/>
            <w:shd w:val="clear" w:color="auto" w:fill="auto"/>
            <w:noWrap/>
            <w:vAlign w:val="bottom"/>
            <w:hideMark/>
          </w:tcPr>
          <w:p w14:paraId="46046227"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3</w:t>
            </w:r>
          </w:p>
        </w:tc>
        <w:tc>
          <w:tcPr>
            <w:tcW w:w="1045" w:type="dxa"/>
            <w:shd w:val="clear" w:color="auto" w:fill="auto"/>
            <w:noWrap/>
            <w:vAlign w:val="bottom"/>
            <w:hideMark/>
          </w:tcPr>
          <w:p w14:paraId="31364351"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€ 22.99</w:t>
            </w:r>
          </w:p>
        </w:tc>
      </w:tr>
      <w:tr w:rsidR="002C0F88" w:rsidRPr="002C0F88" w14:paraId="63051661" w14:textId="77777777" w:rsidTr="002C0F88">
        <w:trPr>
          <w:trHeight w:val="315"/>
        </w:trPr>
        <w:tc>
          <w:tcPr>
            <w:tcW w:w="5098" w:type="dxa"/>
            <w:shd w:val="clear" w:color="auto" w:fill="auto"/>
            <w:noWrap/>
            <w:vAlign w:val="bottom"/>
            <w:hideMark/>
          </w:tcPr>
          <w:p w14:paraId="5729B920"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xml:space="preserve">Akku </w:t>
            </w:r>
            <w:proofErr w:type="spellStart"/>
            <w:r w:rsidRPr="002C0F88">
              <w:rPr>
                <w:rFonts w:eastAsia="Times New Roman" w:cs="Times New Roman"/>
                <w:color w:val="000000"/>
                <w:szCs w:val="24"/>
                <w:lang w:eastAsia="de-AT"/>
              </w:rPr>
              <w:t>Tattu</w:t>
            </w:r>
            <w:proofErr w:type="spellEnd"/>
            <w:r w:rsidRPr="002C0F88">
              <w:rPr>
                <w:rFonts w:eastAsia="Times New Roman" w:cs="Times New Roman"/>
                <w:color w:val="000000"/>
                <w:szCs w:val="24"/>
                <w:lang w:eastAsia="de-AT"/>
              </w:rPr>
              <w:t xml:space="preserve"> 4S 5000mAh </w:t>
            </w:r>
          </w:p>
        </w:tc>
        <w:tc>
          <w:tcPr>
            <w:tcW w:w="551" w:type="dxa"/>
            <w:shd w:val="clear" w:color="auto" w:fill="auto"/>
            <w:noWrap/>
            <w:vAlign w:val="bottom"/>
            <w:hideMark/>
          </w:tcPr>
          <w:p w14:paraId="76AFF01E"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569B9387"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€ 52.99</w:t>
            </w:r>
          </w:p>
        </w:tc>
        <w:tc>
          <w:tcPr>
            <w:tcW w:w="834" w:type="dxa"/>
            <w:shd w:val="clear" w:color="auto" w:fill="auto"/>
            <w:noWrap/>
            <w:vAlign w:val="bottom"/>
            <w:hideMark/>
          </w:tcPr>
          <w:p w14:paraId="297779C9"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6787E264"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€ 52.99</w:t>
            </w:r>
          </w:p>
        </w:tc>
      </w:tr>
      <w:tr w:rsidR="002C0F88" w:rsidRPr="002C0F88" w14:paraId="74AC0EFF" w14:textId="77777777" w:rsidTr="002C0F88">
        <w:trPr>
          <w:trHeight w:val="315"/>
        </w:trPr>
        <w:tc>
          <w:tcPr>
            <w:tcW w:w="5098" w:type="dxa"/>
            <w:shd w:val="clear" w:color="auto" w:fill="auto"/>
            <w:noWrap/>
            <w:vAlign w:val="bottom"/>
            <w:hideMark/>
          </w:tcPr>
          <w:p w14:paraId="55387156"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BNO055 IMU</w:t>
            </w:r>
          </w:p>
        </w:tc>
        <w:tc>
          <w:tcPr>
            <w:tcW w:w="551" w:type="dxa"/>
            <w:shd w:val="clear" w:color="auto" w:fill="auto"/>
            <w:noWrap/>
            <w:vAlign w:val="bottom"/>
            <w:hideMark/>
          </w:tcPr>
          <w:p w14:paraId="7160D1DF"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2A604BDA"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€ 29.78</w:t>
            </w:r>
          </w:p>
        </w:tc>
        <w:tc>
          <w:tcPr>
            <w:tcW w:w="834" w:type="dxa"/>
            <w:shd w:val="clear" w:color="auto" w:fill="auto"/>
            <w:noWrap/>
            <w:vAlign w:val="bottom"/>
            <w:hideMark/>
          </w:tcPr>
          <w:p w14:paraId="4B4ABD24"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0D46EAD8"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€ 29.78</w:t>
            </w:r>
          </w:p>
        </w:tc>
      </w:tr>
      <w:tr w:rsidR="002C0F88" w:rsidRPr="002C0F88" w14:paraId="5A38F08E" w14:textId="77777777" w:rsidTr="002C0F88">
        <w:trPr>
          <w:trHeight w:val="315"/>
        </w:trPr>
        <w:tc>
          <w:tcPr>
            <w:tcW w:w="5098" w:type="dxa"/>
            <w:shd w:val="clear" w:color="auto" w:fill="auto"/>
            <w:noWrap/>
            <w:vAlign w:val="bottom"/>
            <w:hideMark/>
          </w:tcPr>
          <w:p w14:paraId="07C84520"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xml:space="preserve">OLED-Display </w:t>
            </w:r>
            <w:proofErr w:type="spellStart"/>
            <w:r w:rsidRPr="002C0F88">
              <w:rPr>
                <w:rFonts w:eastAsia="Times New Roman" w:cs="Times New Roman"/>
                <w:color w:val="000000"/>
                <w:szCs w:val="24"/>
                <w:lang w:eastAsia="de-AT"/>
              </w:rPr>
              <w:t>AZDelivery</w:t>
            </w:r>
            <w:proofErr w:type="spellEnd"/>
            <w:r w:rsidRPr="002C0F88">
              <w:rPr>
                <w:rFonts w:eastAsia="Times New Roman" w:cs="Times New Roman"/>
                <w:color w:val="000000"/>
                <w:szCs w:val="24"/>
                <w:lang w:eastAsia="de-AT"/>
              </w:rPr>
              <w:t xml:space="preserve"> 0.96 Zoll</w:t>
            </w:r>
          </w:p>
        </w:tc>
        <w:tc>
          <w:tcPr>
            <w:tcW w:w="551" w:type="dxa"/>
            <w:shd w:val="clear" w:color="auto" w:fill="auto"/>
            <w:noWrap/>
            <w:vAlign w:val="bottom"/>
            <w:hideMark/>
          </w:tcPr>
          <w:p w14:paraId="29109319"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7BE801F1"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€ 5.99</w:t>
            </w:r>
          </w:p>
        </w:tc>
        <w:tc>
          <w:tcPr>
            <w:tcW w:w="834" w:type="dxa"/>
            <w:shd w:val="clear" w:color="auto" w:fill="auto"/>
            <w:noWrap/>
            <w:vAlign w:val="bottom"/>
            <w:hideMark/>
          </w:tcPr>
          <w:p w14:paraId="0E9F6EEB"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156EE44C"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€ 5.99</w:t>
            </w:r>
          </w:p>
        </w:tc>
      </w:tr>
      <w:tr w:rsidR="002C0F88" w:rsidRPr="002C0F88" w14:paraId="6C03128F" w14:textId="77777777" w:rsidTr="002C0F88">
        <w:trPr>
          <w:trHeight w:val="315"/>
        </w:trPr>
        <w:tc>
          <w:tcPr>
            <w:tcW w:w="5098" w:type="dxa"/>
            <w:shd w:val="clear" w:color="auto" w:fill="auto"/>
            <w:noWrap/>
            <w:vAlign w:val="bottom"/>
            <w:hideMark/>
          </w:tcPr>
          <w:p w14:paraId="55715339"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xml:space="preserve">Getriebemotor </w:t>
            </w:r>
            <w:proofErr w:type="spellStart"/>
            <w:r w:rsidRPr="002C0F88">
              <w:rPr>
                <w:rFonts w:eastAsia="Times New Roman" w:cs="Times New Roman"/>
                <w:color w:val="000000"/>
                <w:szCs w:val="24"/>
                <w:lang w:eastAsia="de-AT"/>
              </w:rPr>
              <w:t>Exptech</w:t>
            </w:r>
            <w:proofErr w:type="spellEnd"/>
            <w:r w:rsidRPr="002C0F88">
              <w:rPr>
                <w:rFonts w:eastAsia="Times New Roman" w:cs="Times New Roman"/>
                <w:color w:val="000000"/>
                <w:szCs w:val="24"/>
                <w:lang w:eastAsia="de-AT"/>
              </w:rPr>
              <w:t xml:space="preserve"> 150:1 mit Encoder</w:t>
            </w:r>
          </w:p>
        </w:tc>
        <w:tc>
          <w:tcPr>
            <w:tcW w:w="551" w:type="dxa"/>
            <w:shd w:val="clear" w:color="auto" w:fill="auto"/>
            <w:noWrap/>
            <w:vAlign w:val="bottom"/>
            <w:hideMark/>
          </w:tcPr>
          <w:p w14:paraId="7792912A"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4CD7E1D5"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€ 40.60</w:t>
            </w:r>
          </w:p>
        </w:tc>
        <w:tc>
          <w:tcPr>
            <w:tcW w:w="834" w:type="dxa"/>
            <w:shd w:val="clear" w:color="auto" w:fill="auto"/>
            <w:noWrap/>
            <w:vAlign w:val="bottom"/>
            <w:hideMark/>
          </w:tcPr>
          <w:p w14:paraId="10FF7FAC"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34D1B46A"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€ 40.60</w:t>
            </w:r>
          </w:p>
        </w:tc>
      </w:tr>
      <w:tr w:rsidR="002C0F88" w:rsidRPr="002C0F88" w14:paraId="12FE1342" w14:textId="77777777" w:rsidTr="002C0F88">
        <w:trPr>
          <w:trHeight w:val="315"/>
        </w:trPr>
        <w:tc>
          <w:tcPr>
            <w:tcW w:w="5098" w:type="dxa"/>
            <w:shd w:val="clear" w:color="auto" w:fill="auto"/>
            <w:noWrap/>
            <w:vAlign w:val="bottom"/>
            <w:hideMark/>
          </w:tcPr>
          <w:p w14:paraId="4CEBDFCD"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xml:space="preserve">Befestigungshub </w:t>
            </w:r>
            <w:proofErr w:type="spellStart"/>
            <w:r w:rsidRPr="002C0F88">
              <w:rPr>
                <w:rFonts w:eastAsia="Times New Roman" w:cs="Times New Roman"/>
                <w:color w:val="000000"/>
                <w:szCs w:val="24"/>
                <w:lang w:eastAsia="de-AT"/>
              </w:rPr>
              <w:t>Exptech</w:t>
            </w:r>
            <w:proofErr w:type="spellEnd"/>
            <w:r w:rsidRPr="002C0F88">
              <w:rPr>
                <w:rFonts w:eastAsia="Times New Roman" w:cs="Times New Roman"/>
                <w:color w:val="000000"/>
                <w:szCs w:val="24"/>
                <w:lang w:eastAsia="de-AT"/>
              </w:rPr>
              <w:t xml:space="preserve"> Getriebemotor </w:t>
            </w:r>
          </w:p>
        </w:tc>
        <w:tc>
          <w:tcPr>
            <w:tcW w:w="551" w:type="dxa"/>
            <w:shd w:val="clear" w:color="auto" w:fill="auto"/>
            <w:noWrap/>
            <w:vAlign w:val="bottom"/>
            <w:hideMark/>
          </w:tcPr>
          <w:p w14:paraId="0FF58C06"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5A097FC5"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€ 3.33</w:t>
            </w:r>
          </w:p>
        </w:tc>
        <w:tc>
          <w:tcPr>
            <w:tcW w:w="834" w:type="dxa"/>
            <w:shd w:val="clear" w:color="auto" w:fill="auto"/>
            <w:noWrap/>
            <w:vAlign w:val="bottom"/>
            <w:hideMark/>
          </w:tcPr>
          <w:p w14:paraId="39778E3F"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3A98CD05"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€ 3.33</w:t>
            </w:r>
          </w:p>
        </w:tc>
      </w:tr>
      <w:tr w:rsidR="002C0F88" w:rsidRPr="002C0F88" w14:paraId="5FB95C09" w14:textId="77777777" w:rsidTr="002C0F88">
        <w:trPr>
          <w:trHeight w:val="315"/>
        </w:trPr>
        <w:tc>
          <w:tcPr>
            <w:tcW w:w="5098" w:type="dxa"/>
            <w:shd w:val="clear" w:color="auto" w:fill="auto"/>
            <w:noWrap/>
            <w:vAlign w:val="bottom"/>
            <w:hideMark/>
          </w:tcPr>
          <w:p w14:paraId="383587AB"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xml:space="preserve">Wippschalter </w:t>
            </w:r>
            <w:proofErr w:type="spellStart"/>
            <w:r w:rsidRPr="002C0F88">
              <w:rPr>
                <w:rFonts w:eastAsia="Times New Roman" w:cs="Times New Roman"/>
                <w:color w:val="000000"/>
                <w:szCs w:val="24"/>
                <w:lang w:eastAsia="de-AT"/>
              </w:rPr>
              <w:t>Arcolectric</w:t>
            </w:r>
            <w:proofErr w:type="spellEnd"/>
            <w:r w:rsidRPr="002C0F88">
              <w:rPr>
                <w:rFonts w:eastAsia="Times New Roman" w:cs="Times New Roman"/>
                <w:color w:val="000000"/>
                <w:szCs w:val="24"/>
                <w:lang w:eastAsia="de-AT"/>
              </w:rPr>
              <w:t xml:space="preserve"> R13112AAAA</w:t>
            </w:r>
          </w:p>
        </w:tc>
        <w:tc>
          <w:tcPr>
            <w:tcW w:w="551" w:type="dxa"/>
            <w:shd w:val="clear" w:color="auto" w:fill="auto"/>
            <w:noWrap/>
            <w:vAlign w:val="bottom"/>
            <w:hideMark/>
          </w:tcPr>
          <w:p w14:paraId="78A289E7"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0E915A82"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€ 1.82</w:t>
            </w:r>
          </w:p>
        </w:tc>
        <w:tc>
          <w:tcPr>
            <w:tcW w:w="834" w:type="dxa"/>
            <w:shd w:val="clear" w:color="auto" w:fill="auto"/>
            <w:noWrap/>
            <w:vAlign w:val="bottom"/>
            <w:hideMark/>
          </w:tcPr>
          <w:p w14:paraId="7949DCCE"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21A8B1CA"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€ 1.82</w:t>
            </w:r>
          </w:p>
        </w:tc>
      </w:tr>
      <w:tr w:rsidR="002C0F88" w:rsidRPr="002C0F88" w14:paraId="78F7C872" w14:textId="77777777" w:rsidTr="002C0F88">
        <w:trPr>
          <w:trHeight w:val="315"/>
        </w:trPr>
        <w:tc>
          <w:tcPr>
            <w:tcW w:w="5098" w:type="dxa"/>
            <w:shd w:val="clear" w:color="auto" w:fill="auto"/>
            <w:noWrap/>
            <w:vAlign w:val="bottom"/>
            <w:hideMark/>
          </w:tcPr>
          <w:p w14:paraId="650CB450"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xml:space="preserve">Klettband </w:t>
            </w:r>
            <w:proofErr w:type="spellStart"/>
            <w:r w:rsidRPr="002C0F88">
              <w:rPr>
                <w:rFonts w:eastAsia="Times New Roman" w:cs="Times New Roman"/>
                <w:color w:val="000000"/>
                <w:szCs w:val="24"/>
                <w:lang w:eastAsia="de-AT"/>
              </w:rPr>
              <w:t>Toolcraft</w:t>
            </w:r>
            <w:proofErr w:type="spellEnd"/>
            <w:r w:rsidRPr="002C0F88">
              <w:rPr>
                <w:rFonts w:eastAsia="Times New Roman" w:cs="Times New Roman"/>
                <w:color w:val="000000"/>
                <w:szCs w:val="24"/>
                <w:lang w:eastAsia="de-AT"/>
              </w:rPr>
              <w:t xml:space="preserve"> KL50X1000C</w:t>
            </w:r>
          </w:p>
        </w:tc>
        <w:tc>
          <w:tcPr>
            <w:tcW w:w="551" w:type="dxa"/>
            <w:shd w:val="clear" w:color="auto" w:fill="auto"/>
            <w:noWrap/>
            <w:vAlign w:val="bottom"/>
            <w:hideMark/>
          </w:tcPr>
          <w:p w14:paraId="336E423F"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27F034EB"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€ 3.65</w:t>
            </w:r>
          </w:p>
        </w:tc>
        <w:tc>
          <w:tcPr>
            <w:tcW w:w="834" w:type="dxa"/>
            <w:shd w:val="clear" w:color="auto" w:fill="auto"/>
            <w:noWrap/>
            <w:vAlign w:val="bottom"/>
            <w:hideMark/>
          </w:tcPr>
          <w:p w14:paraId="452AE088"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18F48DFC"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€ 3.65</w:t>
            </w:r>
          </w:p>
        </w:tc>
      </w:tr>
      <w:tr w:rsidR="002C0F88" w:rsidRPr="002C0F88" w14:paraId="3292CB30" w14:textId="77777777" w:rsidTr="002C0F88">
        <w:trPr>
          <w:trHeight w:val="315"/>
        </w:trPr>
        <w:tc>
          <w:tcPr>
            <w:tcW w:w="5098" w:type="dxa"/>
            <w:shd w:val="clear" w:color="auto" w:fill="auto"/>
            <w:noWrap/>
            <w:vAlign w:val="bottom"/>
            <w:hideMark/>
          </w:tcPr>
          <w:p w14:paraId="54D1BDB1"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xml:space="preserve">Akkuladegerät </w:t>
            </w:r>
            <w:proofErr w:type="spellStart"/>
            <w:r w:rsidRPr="002C0F88">
              <w:rPr>
                <w:rFonts w:eastAsia="Times New Roman" w:cs="Times New Roman"/>
                <w:color w:val="000000"/>
                <w:szCs w:val="24"/>
                <w:lang w:eastAsia="de-AT"/>
              </w:rPr>
              <w:t>Voltcraft</w:t>
            </w:r>
            <w:proofErr w:type="spellEnd"/>
            <w:r w:rsidRPr="002C0F88">
              <w:rPr>
                <w:rFonts w:eastAsia="Times New Roman" w:cs="Times New Roman"/>
                <w:color w:val="000000"/>
                <w:szCs w:val="24"/>
                <w:lang w:eastAsia="de-AT"/>
              </w:rPr>
              <w:t xml:space="preserve"> V-Charge Eco </w:t>
            </w:r>
            <w:proofErr w:type="spellStart"/>
            <w:r w:rsidRPr="002C0F88">
              <w:rPr>
                <w:rFonts w:eastAsia="Times New Roman" w:cs="Times New Roman"/>
                <w:color w:val="000000"/>
                <w:szCs w:val="24"/>
                <w:lang w:eastAsia="de-AT"/>
              </w:rPr>
              <w:t>LiPo</w:t>
            </w:r>
            <w:proofErr w:type="spellEnd"/>
            <w:r w:rsidRPr="002C0F88">
              <w:rPr>
                <w:rFonts w:eastAsia="Times New Roman" w:cs="Times New Roman"/>
                <w:color w:val="000000"/>
                <w:szCs w:val="24"/>
                <w:lang w:eastAsia="de-AT"/>
              </w:rPr>
              <w:t xml:space="preserve"> 3000</w:t>
            </w:r>
          </w:p>
        </w:tc>
        <w:tc>
          <w:tcPr>
            <w:tcW w:w="551" w:type="dxa"/>
            <w:shd w:val="clear" w:color="auto" w:fill="auto"/>
            <w:noWrap/>
            <w:vAlign w:val="bottom"/>
            <w:hideMark/>
          </w:tcPr>
          <w:p w14:paraId="0D6707F2"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44A87DD2"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€ 31.99</w:t>
            </w:r>
          </w:p>
        </w:tc>
        <w:tc>
          <w:tcPr>
            <w:tcW w:w="834" w:type="dxa"/>
            <w:shd w:val="clear" w:color="auto" w:fill="auto"/>
            <w:noWrap/>
            <w:vAlign w:val="bottom"/>
            <w:hideMark/>
          </w:tcPr>
          <w:p w14:paraId="0EEFAFE4"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1C3B8610"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€ 31.99</w:t>
            </w:r>
          </w:p>
        </w:tc>
      </w:tr>
      <w:tr w:rsidR="002C0F88" w:rsidRPr="002C0F88" w14:paraId="5FBDA681" w14:textId="77777777" w:rsidTr="002C0F88">
        <w:trPr>
          <w:trHeight w:val="315"/>
        </w:trPr>
        <w:tc>
          <w:tcPr>
            <w:tcW w:w="5098" w:type="dxa"/>
            <w:shd w:val="clear" w:color="auto" w:fill="auto"/>
            <w:noWrap/>
            <w:vAlign w:val="bottom"/>
            <w:hideMark/>
          </w:tcPr>
          <w:p w14:paraId="4489ACD4" w14:textId="77777777" w:rsidR="002C0F88" w:rsidRPr="002C0F88" w:rsidRDefault="002C0F88" w:rsidP="002C0F88">
            <w:pPr>
              <w:spacing w:after="0" w:line="240" w:lineRule="auto"/>
              <w:rPr>
                <w:rFonts w:eastAsia="Times New Roman" w:cs="Times New Roman"/>
                <w:color w:val="000000"/>
                <w:szCs w:val="24"/>
                <w:lang w:val="en-GB" w:eastAsia="de-AT"/>
              </w:rPr>
            </w:pPr>
            <w:r w:rsidRPr="002C0F88">
              <w:rPr>
                <w:rFonts w:eastAsia="Times New Roman" w:cs="Times New Roman"/>
                <w:color w:val="000000"/>
                <w:szCs w:val="24"/>
                <w:lang w:val="en-GB" w:eastAsia="de-AT"/>
              </w:rPr>
              <w:t>Battery-</w:t>
            </w:r>
            <w:proofErr w:type="spellStart"/>
            <w:r w:rsidRPr="002C0F88">
              <w:rPr>
                <w:rFonts w:eastAsia="Times New Roman" w:cs="Times New Roman"/>
                <w:color w:val="000000"/>
                <w:szCs w:val="24"/>
                <w:lang w:val="en-GB" w:eastAsia="de-AT"/>
              </w:rPr>
              <w:t>Managment</w:t>
            </w:r>
            <w:proofErr w:type="spellEnd"/>
            <w:r w:rsidRPr="002C0F88">
              <w:rPr>
                <w:rFonts w:eastAsia="Times New Roman" w:cs="Times New Roman"/>
                <w:color w:val="000000"/>
                <w:szCs w:val="24"/>
                <w:lang w:val="en-GB" w:eastAsia="de-AT"/>
              </w:rPr>
              <w:t xml:space="preserve">-System-Platine </w:t>
            </w:r>
            <w:proofErr w:type="spellStart"/>
            <w:r w:rsidRPr="002C0F88">
              <w:rPr>
                <w:rFonts w:eastAsia="Times New Roman" w:cs="Times New Roman"/>
                <w:color w:val="000000"/>
                <w:szCs w:val="24"/>
                <w:lang w:val="en-GB" w:eastAsia="de-AT"/>
              </w:rPr>
              <w:t>Akozon</w:t>
            </w:r>
            <w:proofErr w:type="spellEnd"/>
            <w:r w:rsidRPr="002C0F88">
              <w:rPr>
                <w:rFonts w:eastAsia="Times New Roman" w:cs="Times New Roman"/>
                <w:color w:val="000000"/>
                <w:szCs w:val="24"/>
                <w:lang w:val="en-GB" w:eastAsia="de-AT"/>
              </w:rPr>
              <w:t xml:space="preserve"> 4S</w:t>
            </w:r>
          </w:p>
        </w:tc>
        <w:tc>
          <w:tcPr>
            <w:tcW w:w="551" w:type="dxa"/>
            <w:shd w:val="clear" w:color="auto" w:fill="auto"/>
            <w:noWrap/>
            <w:vAlign w:val="bottom"/>
            <w:hideMark/>
          </w:tcPr>
          <w:p w14:paraId="70B82A4A"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643B3A96"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€ 8.99</w:t>
            </w:r>
          </w:p>
        </w:tc>
        <w:tc>
          <w:tcPr>
            <w:tcW w:w="834" w:type="dxa"/>
            <w:shd w:val="clear" w:color="auto" w:fill="auto"/>
            <w:noWrap/>
            <w:vAlign w:val="bottom"/>
            <w:hideMark/>
          </w:tcPr>
          <w:p w14:paraId="4F43874D"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6CAA63A5"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€ 8.99</w:t>
            </w:r>
          </w:p>
        </w:tc>
      </w:tr>
      <w:tr w:rsidR="002C0F88" w:rsidRPr="002C0F88" w14:paraId="2C6411D5" w14:textId="77777777" w:rsidTr="002C0F88">
        <w:trPr>
          <w:trHeight w:val="315"/>
        </w:trPr>
        <w:tc>
          <w:tcPr>
            <w:tcW w:w="5098" w:type="dxa"/>
            <w:shd w:val="clear" w:color="auto" w:fill="auto"/>
            <w:noWrap/>
            <w:vAlign w:val="bottom"/>
            <w:hideMark/>
          </w:tcPr>
          <w:p w14:paraId="09A97C8E"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Aluminiumlegierung Almg3</w:t>
            </w:r>
          </w:p>
        </w:tc>
        <w:tc>
          <w:tcPr>
            <w:tcW w:w="551" w:type="dxa"/>
            <w:shd w:val="clear" w:color="auto" w:fill="auto"/>
            <w:noWrap/>
            <w:vAlign w:val="bottom"/>
            <w:hideMark/>
          </w:tcPr>
          <w:p w14:paraId="461C1752"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3EB7866C"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€ 22.69</w:t>
            </w:r>
          </w:p>
        </w:tc>
        <w:tc>
          <w:tcPr>
            <w:tcW w:w="834" w:type="dxa"/>
            <w:shd w:val="clear" w:color="auto" w:fill="auto"/>
            <w:noWrap/>
            <w:vAlign w:val="bottom"/>
            <w:hideMark/>
          </w:tcPr>
          <w:p w14:paraId="21ACAAB6"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781DDAE9"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€ 22.69</w:t>
            </w:r>
          </w:p>
        </w:tc>
      </w:tr>
      <w:tr w:rsidR="002C0F88" w:rsidRPr="002C0F88" w14:paraId="14DCD2BC" w14:textId="77777777" w:rsidTr="002C0F88">
        <w:trPr>
          <w:trHeight w:val="315"/>
        </w:trPr>
        <w:tc>
          <w:tcPr>
            <w:tcW w:w="5098" w:type="dxa"/>
            <w:shd w:val="clear" w:color="auto" w:fill="auto"/>
            <w:noWrap/>
            <w:vAlign w:val="bottom"/>
            <w:hideMark/>
          </w:tcPr>
          <w:p w14:paraId="160CF585"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xml:space="preserve">ADC MCP3426A0-E/SN </w:t>
            </w:r>
          </w:p>
        </w:tc>
        <w:tc>
          <w:tcPr>
            <w:tcW w:w="551" w:type="dxa"/>
            <w:shd w:val="clear" w:color="auto" w:fill="auto"/>
            <w:noWrap/>
            <w:vAlign w:val="bottom"/>
            <w:hideMark/>
          </w:tcPr>
          <w:p w14:paraId="0A339A54"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78B44607"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€ 2.26</w:t>
            </w:r>
          </w:p>
        </w:tc>
        <w:tc>
          <w:tcPr>
            <w:tcW w:w="834" w:type="dxa"/>
            <w:shd w:val="clear" w:color="auto" w:fill="auto"/>
            <w:noWrap/>
            <w:vAlign w:val="bottom"/>
            <w:hideMark/>
          </w:tcPr>
          <w:p w14:paraId="36EF7F9E"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1CFF9AA8"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€ 2.26</w:t>
            </w:r>
          </w:p>
        </w:tc>
      </w:tr>
      <w:tr w:rsidR="002C0F88" w:rsidRPr="002C0F88" w14:paraId="07357768" w14:textId="77777777" w:rsidTr="002C0F88">
        <w:trPr>
          <w:trHeight w:val="315"/>
        </w:trPr>
        <w:tc>
          <w:tcPr>
            <w:tcW w:w="5098" w:type="dxa"/>
            <w:shd w:val="clear" w:color="auto" w:fill="auto"/>
            <w:noWrap/>
            <w:vAlign w:val="bottom"/>
            <w:hideMark/>
          </w:tcPr>
          <w:p w14:paraId="768D3682"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Stromsensor ACS722LLCTR-05AB-T</w:t>
            </w:r>
          </w:p>
        </w:tc>
        <w:tc>
          <w:tcPr>
            <w:tcW w:w="551" w:type="dxa"/>
            <w:shd w:val="clear" w:color="auto" w:fill="auto"/>
            <w:noWrap/>
            <w:vAlign w:val="bottom"/>
            <w:hideMark/>
          </w:tcPr>
          <w:p w14:paraId="22710C9E"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65FDD8BF"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€ 3.68</w:t>
            </w:r>
          </w:p>
        </w:tc>
        <w:tc>
          <w:tcPr>
            <w:tcW w:w="834" w:type="dxa"/>
            <w:shd w:val="clear" w:color="auto" w:fill="auto"/>
            <w:noWrap/>
            <w:vAlign w:val="bottom"/>
            <w:hideMark/>
          </w:tcPr>
          <w:p w14:paraId="5670FEF0"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47F11813"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€ 3.68</w:t>
            </w:r>
          </w:p>
        </w:tc>
      </w:tr>
      <w:tr w:rsidR="002C0F88" w:rsidRPr="002C0F88" w14:paraId="642DAEE7" w14:textId="77777777" w:rsidTr="002C0F88">
        <w:trPr>
          <w:trHeight w:val="315"/>
        </w:trPr>
        <w:tc>
          <w:tcPr>
            <w:tcW w:w="5098" w:type="dxa"/>
            <w:shd w:val="clear" w:color="auto" w:fill="auto"/>
            <w:noWrap/>
            <w:vAlign w:val="bottom"/>
            <w:hideMark/>
          </w:tcPr>
          <w:p w14:paraId="293296D7"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Atmega2560-16AU</w:t>
            </w:r>
          </w:p>
        </w:tc>
        <w:tc>
          <w:tcPr>
            <w:tcW w:w="551" w:type="dxa"/>
            <w:shd w:val="clear" w:color="auto" w:fill="auto"/>
            <w:noWrap/>
            <w:vAlign w:val="bottom"/>
            <w:hideMark/>
          </w:tcPr>
          <w:p w14:paraId="14D18994"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4597B394"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€ 15.99</w:t>
            </w:r>
          </w:p>
        </w:tc>
        <w:tc>
          <w:tcPr>
            <w:tcW w:w="834" w:type="dxa"/>
            <w:shd w:val="clear" w:color="auto" w:fill="auto"/>
            <w:noWrap/>
            <w:vAlign w:val="bottom"/>
            <w:hideMark/>
          </w:tcPr>
          <w:p w14:paraId="67D1132C"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5AD97A17"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€ 15.99</w:t>
            </w:r>
          </w:p>
        </w:tc>
      </w:tr>
      <w:tr w:rsidR="002C0F88" w:rsidRPr="002C0F88" w14:paraId="43DD7D93" w14:textId="77777777" w:rsidTr="002C0F88">
        <w:trPr>
          <w:trHeight w:val="315"/>
        </w:trPr>
        <w:tc>
          <w:tcPr>
            <w:tcW w:w="5098" w:type="dxa"/>
            <w:shd w:val="clear" w:color="auto" w:fill="auto"/>
            <w:noWrap/>
            <w:vAlign w:val="bottom"/>
            <w:hideMark/>
          </w:tcPr>
          <w:p w14:paraId="479BB8FF"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Motortreiber ARCELI BTS7960</w:t>
            </w:r>
          </w:p>
        </w:tc>
        <w:tc>
          <w:tcPr>
            <w:tcW w:w="551" w:type="dxa"/>
            <w:shd w:val="clear" w:color="auto" w:fill="auto"/>
            <w:noWrap/>
            <w:vAlign w:val="bottom"/>
            <w:hideMark/>
          </w:tcPr>
          <w:p w14:paraId="3C14E9C0"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1xA3</w:t>
            </w:r>
          </w:p>
        </w:tc>
        <w:tc>
          <w:tcPr>
            <w:tcW w:w="1045" w:type="dxa"/>
            <w:shd w:val="clear" w:color="auto" w:fill="auto"/>
            <w:noWrap/>
            <w:vAlign w:val="bottom"/>
            <w:hideMark/>
          </w:tcPr>
          <w:p w14:paraId="09583FCC"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€ 13.85</w:t>
            </w:r>
          </w:p>
        </w:tc>
        <w:tc>
          <w:tcPr>
            <w:tcW w:w="834" w:type="dxa"/>
            <w:shd w:val="clear" w:color="auto" w:fill="auto"/>
            <w:noWrap/>
            <w:vAlign w:val="bottom"/>
            <w:hideMark/>
          </w:tcPr>
          <w:p w14:paraId="19942ECF"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1xA3</w:t>
            </w:r>
          </w:p>
        </w:tc>
        <w:tc>
          <w:tcPr>
            <w:tcW w:w="1045" w:type="dxa"/>
            <w:shd w:val="clear" w:color="auto" w:fill="auto"/>
            <w:noWrap/>
            <w:vAlign w:val="bottom"/>
            <w:hideMark/>
          </w:tcPr>
          <w:p w14:paraId="64D4696E"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€ 13.85</w:t>
            </w:r>
          </w:p>
        </w:tc>
      </w:tr>
      <w:tr w:rsidR="002C0F88" w:rsidRPr="002C0F88" w14:paraId="32BB5BFB" w14:textId="77777777" w:rsidTr="002C0F88">
        <w:trPr>
          <w:trHeight w:val="315"/>
        </w:trPr>
        <w:tc>
          <w:tcPr>
            <w:tcW w:w="5098" w:type="dxa"/>
            <w:shd w:val="clear" w:color="auto" w:fill="auto"/>
            <w:noWrap/>
            <w:vAlign w:val="bottom"/>
            <w:hideMark/>
          </w:tcPr>
          <w:p w14:paraId="2327375D" w14:textId="77777777" w:rsidR="002C0F88" w:rsidRPr="002C0F88" w:rsidRDefault="002C0F88" w:rsidP="002C0F88">
            <w:pPr>
              <w:spacing w:after="0" w:line="240" w:lineRule="auto"/>
              <w:rPr>
                <w:rFonts w:eastAsia="Times New Roman" w:cs="Times New Roman"/>
                <w:color w:val="000000"/>
                <w:szCs w:val="24"/>
                <w:lang w:eastAsia="de-AT"/>
              </w:rPr>
            </w:pPr>
            <w:proofErr w:type="spellStart"/>
            <w:r w:rsidRPr="002C0F88">
              <w:rPr>
                <w:rFonts w:eastAsia="Times New Roman" w:cs="Times New Roman"/>
                <w:color w:val="000000"/>
                <w:szCs w:val="24"/>
                <w:lang w:eastAsia="de-AT"/>
              </w:rPr>
              <w:t>Kunstoff</w:t>
            </w:r>
            <w:proofErr w:type="spellEnd"/>
            <w:r w:rsidRPr="002C0F88">
              <w:rPr>
                <w:rFonts w:eastAsia="Times New Roman" w:cs="Times New Roman"/>
                <w:color w:val="000000"/>
                <w:szCs w:val="24"/>
                <w:lang w:eastAsia="de-AT"/>
              </w:rPr>
              <w:t>-Aluminium</w:t>
            </w:r>
          </w:p>
        </w:tc>
        <w:tc>
          <w:tcPr>
            <w:tcW w:w="551" w:type="dxa"/>
            <w:shd w:val="clear" w:color="auto" w:fill="auto"/>
            <w:noWrap/>
            <w:vAlign w:val="bottom"/>
            <w:hideMark/>
          </w:tcPr>
          <w:p w14:paraId="32839EC9"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1xA4</w:t>
            </w:r>
          </w:p>
        </w:tc>
        <w:tc>
          <w:tcPr>
            <w:tcW w:w="1045" w:type="dxa"/>
            <w:shd w:val="clear" w:color="auto" w:fill="auto"/>
            <w:noWrap/>
            <w:vAlign w:val="bottom"/>
            <w:hideMark/>
          </w:tcPr>
          <w:p w14:paraId="7E6F611A"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€ 15.12</w:t>
            </w:r>
          </w:p>
        </w:tc>
        <w:tc>
          <w:tcPr>
            <w:tcW w:w="834" w:type="dxa"/>
            <w:shd w:val="clear" w:color="auto" w:fill="auto"/>
            <w:noWrap/>
            <w:vAlign w:val="bottom"/>
            <w:hideMark/>
          </w:tcPr>
          <w:p w14:paraId="11ED2BB8"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1xA4</w:t>
            </w:r>
          </w:p>
        </w:tc>
        <w:tc>
          <w:tcPr>
            <w:tcW w:w="1045" w:type="dxa"/>
            <w:shd w:val="clear" w:color="auto" w:fill="auto"/>
            <w:noWrap/>
            <w:vAlign w:val="bottom"/>
            <w:hideMark/>
          </w:tcPr>
          <w:p w14:paraId="52B2DC54"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€ 15.12</w:t>
            </w:r>
          </w:p>
        </w:tc>
      </w:tr>
      <w:tr w:rsidR="002C0F88" w:rsidRPr="002C0F88" w14:paraId="73083C5B" w14:textId="77777777" w:rsidTr="002C0F88">
        <w:trPr>
          <w:trHeight w:val="315"/>
        </w:trPr>
        <w:tc>
          <w:tcPr>
            <w:tcW w:w="5098" w:type="dxa"/>
            <w:shd w:val="clear" w:color="auto" w:fill="auto"/>
            <w:noWrap/>
            <w:vAlign w:val="bottom"/>
            <w:hideMark/>
          </w:tcPr>
          <w:p w14:paraId="58C48160" w14:textId="77777777" w:rsidR="002C0F88" w:rsidRPr="002C0F88" w:rsidRDefault="002C0F88" w:rsidP="002C0F88">
            <w:pPr>
              <w:spacing w:after="0" w:line="240" w:lineRule="auto"/>
              <w:rPr>
                <w:rFonts w:eastAsia="Times New Roman" w:cs="Times New Roman"/>
                <w:color w:val="000000"/>
                <w:szCs w:val="24"/>
                <w:lang w:eastAsia="de-AT"/>
              </w:rPr>
            </w:pPr>
            <w:proofErr w:type="spellStart"/>
            <w:r w:rsidRPr="002C0F88">
              <w:rPr>
                <w:rFonts w:eastAsia="Times New Roman" w:cs="Times New Roman"/>
                <w:color w:val="000000"/>
                <w:szCs w:val="24"/>
                <w:lang w:eastAsia="de-AT"/>
              </w:rPr>
              <w:t>Arceli</w:t>
            </w:r>
            <w:proofErr w:type="spellEnd"/>
            <w:r w:rsidRPr="002C0F88">
              <w:rPr>
                <w:rFonts w:eastAsia="Times New Roman" w:cs="Times New Roman"/>
                <w:color w:val="000000"/>
                <w:szCs w:val="24"/>
                <w:lang w:eastAsia="de-AT"/>
              </w:rPr>
              <w:t xml:space="preserve"> ACRISP-Tool</w:t>
            </w:r>
          </w:p>
        </w:tc>
        <w:tc>
          <w:tcPr>
            <w:tcW w:w="551" w:type="dxa"/>
            <w:shd w:val="clear" w:color="auto" w:fill="auto"/>
            <w:noWrap/>
            <w:vAlign w:val="bottom"/>
            <w:hideMark/>
          </w:tcPr>
          <w:p w14:paraId="05A42DE0"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0680905E"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€ 19.99</w:t>
            </w:r>
          </w:p>
        </w:tc>
        <w:tc>
          <w:tcPr>
            <w:tcW w:w="834" w:type="dxa"/>
            <w:shd w:val="clear" w:color="auto" w:fill="auto"/>
            <w:noWrap/>
            <w:vAlign w:val="bottom"/>
            <w:hideMark/>
          </w:tcPr>
          <w:p w14:paraId="0D2F1D26"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637DFAB7"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€ 19.99</w:t>
            </w:r>
          </w:p>
        </w:tc>
      </w:tr>
      <w:tr w:rsidR="002C0F88" w:rsidRPr="002C0F88" w14:paraId="3E9AC9CA" w14:textId="77777777" w:rsidTr="002C0F88">
        <w:trPr>
          <w:trHeight w:val="315"/>
        </w:trPr>
        <w:tc>
          <w:tcPr>
            <w:tcW w:w="5098" w:type="dxa"/>
            <w:shd w:val="clear" w:color="auto" w:fill="auto"/>
            <w:noWrap/>
            <w:vAlign w:val="bottom"/>
            <w:hideMark/>
          </w:tcPr>
          <w:p w14:paraId="1E007542"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Akkuadapter XT90-Bannenstecker</w:t>
            </w:r>
          </w:p>
        </w:tc>
        <w:tc>
          <w:tcPr>
            <w:tcW w:w="551" w:type="dxa"/>
            <w:shd w:val="clear" w:color="auto" w:fill="auto"/>
            <w:noWrap/>
            <w:vAlign w:val="bottom"/>
            <w:hideMark/>
          </w:tcPr>
          <w:p w14:paraId="129F24BE"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7E515699"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€ 6.81</w:t>
            </w:r>
          </w:p>
        </w:tc>
        <w:tc>
          <w:tcPr>
            <w:tcW w:w="834" w:type="dxa"/>
            <w:shd w:val="clear" w:color="auto" w:fill="auto"/>
            <w:noWrap/>
            <w:vAlign w:val="bottom"/>
            <w:hideMark/>
          </w:tcPr>
          <w:p w14:paraId="11743A06"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32E2B732"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€ 6.81</w:t>
            </w:r>
          </w:p>
        </w:tc>
      </w:tr>
      <w:tr w:rsidR="002C0F88" w:rsidRPr="002C0F88" w14:paraId="5CEF2058" w14:textId="77777777" w:rsidTr="002C0F88">
        <w:trPr>
          <w:trHeight w:val="315"/>
        </w:trPr>
        <w:tc>
          <w:tcPr>
            <w:tcW w:w="5098" w:type="dxa"/>
            <w:shd w:val="clear" w:color="auto" w:fill="auto"/>
            <w:noWrap/>
            <w:vAlign w:val="bottom"/>
            <w:hideMark/>
          </w:tcPr>
          <w:p w14:paraId="533C0EF1"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 xml:space="preserve">diverse Bauteile für die </w:t>
            </w:r>
            <w:proofErr w:type="spellStart"/>
            <w:r w:rsidRPr="002C0F88">
              <w:rPr>
                <w:rFonts w:eastAsia="Times New Roman" w:cs="Times New Roman"/>
                <w:color w:val="000000"/>
                <w:szCs w:val="24"/>
                <w:lang w:eastAsia="de-AT"/>
              </w:rPr>
              <w:t>Platinenrealisierung</w:t>
            </w:r>
            <w:proofErr w:type="spellEnd"/>
          </w:p>
        </w:tc>
        <w:tc>
          <w:tcPr>
            <w:tcW w:w="551" w:type="dxa"/>
            <w:shd w:val="clear" w:color="auto" w:fill="auto"/>
            <w:noWrap/>
            <w:vAlign w:val="bottom"/>
            <w:hideMark/>
          </w:tcPr>
          <w:p w14:paraId="4216151C"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643499AD"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€ 23.89</w:t>
            </w:r>
          </w:p>
        </w:tc>
        <w:tc>
          <w:tcPr>
            <w:tcW w:w="834" w:type="dxa"/>
            <w:shd w:val="clear" w:color="auto" w:fill="auto"/>
            <w:noWrap/>
            <w:vAlign w:val="bottom"/>
            <w:hideMark/>
          </w:tcPr>
          <w:p w14:paraId="50F87F21"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6831E370"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€ 23.89</w:t>
            </w:r>
          </w:p>
        </w:tc>
      </w:tr>
      <w:tr w:rsidR="002C0F88" w:rsidRPr="002C0F88" w14:paraId="1B73443B" w14:textId="77777777" w:rsidTr="002C0F88">
        <w:trPr>
          <w:trHeight w:val="315"/>
        </w:trPr>
        <w:tc>
          <w:tcPr>
            <w:tcW w:w="5098" w:type="dxa"/>
            <w:shd w:val="clear" w:color="auto" w:fill="auto"/>
            <w:noWrap/>
            <w:vAlign w:val="bottom"/>
            <w:hideMark/>
          </w:tcPr>
          <w:p w14:paraId="5CB8B5F2" w14:textId="77777777" w:rsidR="002C0F88" w:rsidRPr="002C0F88" w:rsidRDefault="002C0F88" w:rsidP="002C0F88">
            <w:pPr>
              <w:spacing w:after="0" w:line="240" w:lineRule="auto"/>
              <w:rPr>
                <w:rFonts w:eastAsia="Times New Roman" w:cs="Times New Roman"/>
                <w:color w:val="000000"/>
                <w:szCs w:val="24"/>
                <w:lang w:eastAsia="de-AT"/>
              </w:rPr>
            </w:pPr>
            <w:r w:rsidRPr="002C0F88">
              <w:rPr>
                <w:rFonts w:eastAsia="Times New Roman" w:cs="Times New Roman"/>
                <w:color w:val="000000"/>
                <w:szCs w:val="24"/>
                <w:lang w:eastAsia="de-AT"/>
              </w:rPr>
              <w:t>Arduino UNO Board</w:t>
            </w:r>
          </w:p>
        </w:tc>
        <w:tc>
          <w:tcPr>
            <w:tcW w:w="551" w:type="dxa"/>
            <w:shd w:val="clear" w:color="auto" w:fill="auto"/>
            <w:noWrap/>
            <w:vAlign w:val="bottom"/>
            <w:hideMark/>
          </w:tcPr>
          <w:p w14:paraId="3528E6EC"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0</w:t>
            </w:r>
          </w:p>
        </w:tc>
        <w:tc>
          <w:tcPr>
            <w:tcW w:w="1045" w:type="dxa"/>
            <w:shd w:val="clear" w:color="auto" w:fill="auto"/>
            <w:noWrap/>
            <w:vAlign w:val="bottom"/>
            <w:hideMark/>
          </w:tcPr>
          <w:p w14:paraId="7D2FB5AF"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€ 22.61</w:t>
            </w:r>
          </w:p>
        </w:tc>
        <w:tc>
          <w:tcPr>
            <w:tcW w:w="834" w:type="dxa"/>
            <w:shd w:val="clear" w:color="auto" w:fill="auto"/>
            <w:noWrap/>
            <w:vAlign w:val="bottom"/>
            <w:hideMark/>
          </w:tcPr>
          <w:p w14:paraId="2A5A057E"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1</w:t>
            </w:r>
          </w:p>
        </w:tc>
        <w:tc>
          <w:tcPr>
            <w:tcW w:w="1045" w:type="dxa"/>
            <w:shd w:val="clear" w:color="auto" w:fill="auto"/>
            <w:noWrap/>
            <w:vAlign w:val="bottom"/>
            <w:hideMark/>
          </w:tcPr>
          <w:p w14:paraId="5A91839F" w14:textId="77777777" w:rsidR="002C0F88" w:rsidRPr="002C0F88" w:rsidRDefault="002C0F88" w:rsidP="002C0F88">
            <w:pPr>
              <w:spacing w:after="0" w:line="240" w:lineRule="auto"/>
              <w:jc w:val="right"/>
              <w:rPr>
                <w:rFonts w:eastAsia="Times New Roman" w:cs="Times New Roman"/>
                <w:color w:val="000000"/>
                <w:szCs w:val="24"/>
                <w:lang w:eastAsia="de-AT"/>
              </w:rPr>
            </w:pPr>
            <w:r w:rsidRPr="002C0F88">
              <w:rPr>
                <w:rFonts w:eastAsia="Times New Roman" w:cs="Times New Roman"/>
                <w:color w:val="000000"/>
                <w:szCs w:val="24"/>
                <w:lang w:eastAsia="de-AT"/>
              </w:rPr>
              <w:t>€ 22.61</w:t>
            </w:r>
          </w:p>
        </w:tc>
      </w:tr>
      <w:tr w:rsidR="002C0F88" w:rsidRPr="002C0F88" w14:paraId="766C1A82" w14:textId="77777777" w:rsidTr="002C0F88">
        <w:trPr>
          <w:trHeight w:val="315"/>
        </w:trPr>
        <w:tc>
          <w:tcPr>
            <w:tcW w:w="5098" w:type="dxa"/>
            <w:shd w:val="clear" w:color="auto" w:fill="auto"/>
            <w:noWrap/>
            <w:vAlign w:val="bottom"/>
            <w:hideMark/>
          </w:tcPr>
          <w:p w14:paraId="300D3A44" w14:textId="77777777" w:rsidR="002C0F88" w:rsidRPr="002C0F88" w:rsidRDefault="002C0F88" w:rsidP="002C0F88">
            <w:pPr>
              <w:spacing w:after="0" w:line="240" w:lineRule="auto"/>
              <w:rPr>
                <w:rFonts w:eastAsia="Times New Roman" w:cs="Times New Roman"/>
                <w:b/>
                <w:bCs/>
                <w:color w:val="000000"/>
                <w:szCs w:val="24"/>
                <w:lang w:eastAsia="de-AT"/>
              </w:rPr>
            </w:pPr>
            <w:r w:rsidRPr="002C0F88">
              <w:rPr>
                <w:rFonts w:eastAsia="Times New Roman" w:cs="Times New Roman"/>
                <w:b/>
                <w:bCs/>
                <w:color w:val="000000"/>
                <w:szCs w:val="24"/>
                <w:lang w:eastAsia="de-AT"/>
              </w:rPr>
              <w:t>Summe:</w:t>
            </w:r>
          </w:p>
        </w:tc>
        <w:tc>
          <w:tcPr>
            <w:tcW w:w="551" w:type="dxa"/>
            <w:shd w:val="clear" w:color="auto" w:fill="auto"/>
            <w:noWrap/>
            <w:vAlign w:val="bottom"/>
            <w:hideMark/>
          </w:tcPr>
          <w:p w14:paraId="06810A57" w14:textId="77777777" w:rsidR="002C0F88" w:rsidRPr="002C0F88" w:rsidRDefault="002C0F88" w:rsidP="002C0F88">
            <w:pPr>
              <w:spacing w:after="0" w:line="240" w:lineRule="auto"/>
              <w:rPr>
                <w:rFonts w:eastAsia="Times New Roman" w:cs="Times New Roman"/>
                <w:b/>
                <w:bCs/>
                <w:color w:val="000000"/>
                <w:szCs w:val="24"/>
                <w:lang w:eastAsia="de-AT"/>
              </w:rPr>
            </w:pPr>
          </w:p>
        </w:tc>
        <w:tc>
          <w:tcPr>
            <w:tcW w:w="1045" w:type="dxa"/>
            <w:shd w:val="clear" w:color="auto" w:fill="auto"/>
            <w:noWrap/>
            <w:vAlign w:val="bottom"/>
            <w:hideMark/>
          </w:tcPr>
          <w:p w14:paraId="1F765199" w14:textId="77777777" w:rsidR="002C0F88" w:rsidRPr="002C0F88" w:rsidRDefault="002C0F88" w:rsidP="002C0F88">
            <w:pPr>
              <w:spacing w:after="0" w:line="240" w:lineRule="auto"/>
              <w:jc w:val="right"/>
              <w:rPr>
                <w:rFonts w:eastAsia="Times New Roman" w:cs="Times New Roman"/>
                <w:b/>
                <w:bCs/>
                <w:color w:val="000000"/>
                <w:szCs w:val="24"/>
                <w:lang w:eastAsia="de-AT"/>
              </w:rPr>
            </w:pPr>
            <w:r w:rsidRPr="002C0F88">
              <w:rPr>
                <w:rFonts w:eastAsia="Times New Roman" w:cs="Times New Roman"/>
                <w:b/>
                <w:bCs/>
                <w:color w:val="000000"/>
                <w:szCs w:val="24"/>
                <w:lang w:eastAsia="de-AT"/>
              </w:rPr>
              <w:t>€ 349.40</w:t>
            </w:r>
          </w:p>
        </w:tc>
        <w:tc>
          <w:tcPr>
            <w:tcW w:w="834" w:type="dxa"/>
            <w:shd w:val="clear" w:color="auto" w:fill="auto"/>
            <w:noWrap/>
            <w:vAlign w:val="bottom"/>
            <w:hideMark/>
          </w:tcPr>
          <w:p w14:paraId="19251195" w14:textId="77777777" w:rsidR="002C0F88" w:rsidRPr="002C0F88" w:rsidRDefault="002C0F88" w:rsidP="002C0F88">
            <w:pPr>
              <w:spacing w:after="0" w:line="240" w:lineRule="auto"/>
              <w:jc w:val="right"/>
              <w:rPr>
                <w:rFonts w:eastAsia="Times New Roman" w:cs="Times New Roman"/>
                <w:b/>
                <w:bCs/>
                <w:color w:val="000000"/>
                <w:szCs w:val="24"/>
                <w:lang w:eastAsia="de-AT"/>
              </w:rPr>
            </w:pPr>
          </w:p>
        </w:tc>
        <w:tc>
          <w:tcPr>
            <w:tcW w:w="1045" w:type="dxa"/>
            <w:shd w:val="clear" w:color="auto" w:fill="auto"/>
            <w:noWrap/>
            <w:vAlign w:val="bottom"/>
            <w:hideMark/>
          </w:tcPr>
          <w:p w14:paraId="3E20410B" w14:textId="77777777" w:rsidR="002C0F88" w:rsidRPr="002C0F88" w:rsidRDefault="002C0F88" w:rsidP="002C0F88">
            <w:pPr>
              <w:spacing w:after="0" w:line="240" w:lineRule="auto"/>
              <w:jc w:val="right"/>
              <w:rPr>
                <w:rFonts w:eastAsia="Times New Roman" w:cs="Times New Roman"/>
                <w:b/>
                <w:bCs/>
                <w:color w:val="000000"/>
                <w:szCs w:val="24"/>
                <w:lang w:eastAsia="de-AT"/>
              </w:rPr>
            </w:pPr>
            <w:r w:rsidRPr="002C0F88">
              <w:rPr>
                <w:rFonts w:eastAsia="Times New Roman" w:cs="Times New Roman"/>
                <w:b/>
                <w:bCs/>
                <w:color w:val="000000"/>
                <w:szCs w:val="24"/>
                <w:lang w:eastAsia="de-AT"/>
              </w:rPr>
              <w:t>€ 395.00</w:t>
            </w:r>
          </w:p>
        </w:tc>
      </w:tr>
    </w:tbl>
    <w:p w14:paraId="0E270CD8" w14:textId="3D8A6956" w:rsidR="0020664D" w:rsidRDefault="0020664D" w:rsidP="0020664D">
      <w:pPr>
        <w:pStyle w:val="Beschriftung"/>
      </w:pPr>
      <w:bookmarkStart w:id="729" w:name="_Toc68186784"/>
      <w:r>
        <w:t xml:space="preserve">Tabelle </w:t>
      </w:r>
      <w:fldSimple w:instr=" SEQ Tabelle \* ARABIC ">
        <w:r w:rsidR="00187300">
          <w:rPr>
            <w:noProof/>
          </w:rPr>
          <w:t>4</w:t>
        </w:r>
      </w:fldSimple>
      <w:r>
        <w:t xml:space="preserve"> Kostenaufzeichnungen</w:t>
      </w:r>
      <w:bookmarkEnd w:id="729"/>
    </w:p>
    <w:p w14:paraId="0C31BAA2" w14:textId="5551A32E" w:rsidR="002C0F88" w:rsidRDefault="002C0F88" w:rsidP="002C0F88">
      <w:r>
        <w:t xml:space="preserve">Ein zusätzlicher Servomotor musste gekauft werden, da einer der vorherigen beiden, aufgrund von </w:t>
      </w:r>
      <w:proofErr w:type="spellStart"/>
      <w:proofErr w:type="gramStart"/>
      <w:r>
        <w:t>Verpolung</w:t>
      </w:r>
      <w:proofErr w:type="spellEnd"/>
      <w:proofErr w:type="gramEnd"/>
      <w:r>
        <w:t xml:space="preserve"> während der Arbeiten, nicht mehr funktionsfähig war. Der Arduino wurde zusätzlich verwendet, da das Mainboard nicht funktionsfähig war. </w:t>
      </w:r>
    </w:p>
    <w:p w14:paraId="054055D6" w14:textId="07617721" w:rsidR="002C0F88" w:rsidRDefault="002C0F88" w:rsidP="002C0F88"/>
    <w:p w14:paraId="4123E197" w14:textId="6ACB48F7" w:rsidR="002C0F88" w:rsidRDefault="002C0F88" w:rsidP="002C0F88"/>
    <w:p w14:paraId="13BB0F63" w14:textId="511E45CB" w:rsidR="002C0F88" w:rsidRDefault="002C0F88" w:rsidP="002C0F88"/>
    <w:p w14:paraId="11686EA4" w14:textId="392EADC5" w:rsidR="002C0F88" w:rsidRDefault="002C0F88" w:rsidP="002C0F88"/>
    <w:p w14:paraId="4ECD2659" w14:textId="772114C3" w:rsidR="002C0F88" w:rsidRDefault="002C0F88" w:rsidP="002C0F88"/>
    <w:p w14:paraId="4B2673AD" w14:textId="33F8EF40" w:rsidR="002C0F88" w:rsidRDefault="002C0F88" w:rsidP="002C0F88"/>
    <w:p w14:paraId="6FFF4908" w14:textId="7FFD356E" w:rsidR="002C0F88" w:rsidRDefault="002C0F88" w:rsidP="002C0F88"/>
    <w:p w14:paraId="2FF7ACD5" w14:textId="52B4DB1B" w:rsidR="002C0F88" w:rsidRDefault="002C0F88" w:rsidP="002C0F88"/>
    <w:p w14:paraId="7F468DD2" w14:textId="77777777" w:rsidR="002C0F88" w:rsidRPr="002C0F88" w:rsidRDefault="002C0F88" w:rsidP="002C0F88"/>
    <w:p w14:paraId="0B2479F0" w14:textId="77777777" w:rsidR="0020664D" w:rsidRDefault="0020664D" w:rsidP="0020664D">
      <w:pPr>
        <w:pStyle w:val="berschrift2"/>
      </w:pPr>
      <w:bookmarkStart w:id="730" w:name="_Toc68186658"/>
      <w:r>
        <w:lastRenderedPageBreak/>
        <w:t>Milestones</w:t>
      </w:r>
      <w:bookmarkEnd w:id="730"/>
    </w:p>
    <w:p w14:paraId="0C92BCE7" w14:textId="5E5819BE" w:rsidR="00FF6312" w:rsidRPr="00120EA6" w:rsidRDefault="0020664D" w:rsidP="0020664D">
      <w:pPr>
        <w:rPr>
          <w:rFonts w:cstheme="minorHAnsi"/>
        </w:rPr>
      </w:pPr>
      <w:r w:rsidRPr="00120EA6">
        <w:rPr>
          <w:rFonts w:cstheme="minorHAnsi"/>
        </w:rPr>
        <w:t xml:space="preserve">10.10.2020 </w:t>
      </w:r>
      <w:bookmarkStart w:id="731" w:name="_Hlk51087965"/>
      <w:r w:rsidRPr="00120EA6">
        <w:rPr>
          <w:rFonts w:cstheme="minorHAnsi"/>
        </w:rPr>
        <w:t>Mechanische Teile fertigstellen</w:t>
      </w:r>
      <w:bookmarkStart w:id="732" w:name="_Hlk51087825"/>
      <w:bookmarkEnd w:id="731"/>
      <w:r w:rsidRPr="00120EA6">
        <w:rPr>
          <w:rFonts w:cstheme="minorHAnsi"/>
        </w:rPr>
        <w:t>, Auswahl der Bauteile getroffen</w:t>
      </w:r>
      <w:bookmarkEnd w:id="732"/>
      <w:r w:rsidRPr="00120EA6">
        <w:rPr>
          <w:rFonts w:cstheme="minorHAnsi"/>
        </w:rPr>
        <w:t xml:space="preserve">, </w:t>
      </w:r>
      <w:bookmarkStart w:id="733" w:name="_Hlk51087856"/>
      <w:r w:rsidRPr="00120EA6">
        <w:rPr>
          <w:rFonts w:cstheme="minorHAnsi"/>
        </w:rPr>
        <w:t xml:space="preserve">Simulation des Regelverfahrens – „fliegender Aufbau“ </w:t>
      </w:r>
      <w:proofErr w:type="gramStart"/>
      <w:r w:rsidRPr="00120EA6">
        <w:rPr>
          <w:rFonts w:cstheme="minorHAnsi"/>
        </w:rPr>
        <w:t>eines Prototypen</w:t>
      </w:r>
      <w:proofErr w:type="gramEnd"/>
      <w:r w:rsidRPr="00120EA6">
        <w:rPr>
          <w:rFonts w:cstheme="minorHAnsi"/>
        </w:rPr>
        <w:t xml:space="preserve"> zur Überprüfung der prinzipiellen Funktionsweise</w:t>
      </w:r>
    </w:p>
    <w:bookmarkEnd w:id="733"/>
    <w:p w14:paraId="282AB864" w14:textId="77777777" w:rsidR="0020664D" w:rsidRPr="00120EA6" w:rsidRDefault="0020664D" w:rsidP="0020664D">
      <w:pPr>
        <w:rPr>
          <w:rFonts w:cstheme="minorHAnsi"/>
        </w:rPr>
      </w:pPr>
      <w:r w:rsidRPr="00120EA6">
        <w:rPr>
          <w:rFonts w:cstheme="minorHAnsi"/>
        </w:rPr>
        <w:t xml:space="preserve">20.11.2020 Entwicklung der Schaltung inkl. Layout (Gerberdaten), </w:t>
      </w:r>
      <w:bookmarkStart w:id="734" w:name="_Hlk51087939"/>
      <w:r w:rsidRPr="00120EA6">
        <w:rPr>
          <w:rFonts w:cstheme="minorHAnsi"/>
        </w:rPr>
        <w:t xml:space="preserve">Implementieren des Regelverfahrens auf dem </w:t>
      </w:r>
      <w:bookmarkEnd w:id="734"/>
      <w:r w:rsidRPr="00120EA6">
        <w:rPr>
          <w:rFonts w:cstheme="minorHAnsi"/>
        </w:rPr>
        <w:t>Microcontroller, Inbetriebnahme der Motoren</w:t>
      </w:r>
    </w:p>
    <w:p w14:paraId="09F091C6" w14:textId="77777777" w:rsidR="0020664D" w:rsidRPr="00120EA6" w:rsidRDefault="0020664D" w:rsidP="0020664D">
      <w:pPr>
        <w:rPr>
          <w:rFonts w:cstheme="minorHAnsi"/>
        </w:rPr>
      </w:pPr>
      <w:r w:rsidRPr="00120EA6">
        <w:rPr>
          <w:rFonts w:cstheme="minorHAnsi"/>
        </w:rPr>
        <w:t xml:space="preserve">30.11.2020 Zusammenführung Regelungsalgorithmus, Sensorik und </w:t>
      </w:r>
      <w:proofErr w:type="spellStart"/>
      <w:r w:rsidRPr="00120EA6">
        <w:rPr>
          <w:rFonts w:cstheme="minorHAnsi"/>
        </w:rPr>
        <w:t>Aktuatorik</w:t>
      </w:r>
      <w:proofErr w:type="spellEnd"/>
      <w:r w:rsidRPr="00120EA6">
        <w:rPr>
          <w:rFonts w:cstheme="minorHAnsi"/>
        </w:rPr>
        <w:t>, Bestückung der Leiterplatte und Inbetriebnahme.</w:t>
      </w:r>
    </w:p>
    <w:p w14:paraId="6D150A4E" w14:textId="77777777" w:rsidR="0020664D" w:rsidRPr="00120EA6" w:rsidRDefault="0020664D" w:rsidP="0020664D">
      <w:pPr>
        <w:rPr>
          <w:rFonts w:cstheme="minorHAnsi"/>
        </w:rPr>
      </w:pPr>
      <w:r w:rsidRPr="00120EA6">
        <w:rPr>
          <w:rFonts w:cstheme="minorHAnsi"/>
        </w:rPr>
        <w:t>15.12.2020 Zusammenführung Hardware, Mechanik und Software</w:t>
      </w:r>
    </w:p>
    <w:p w14:paraId="5B394713" w14:textId="77777777" w:rsidR="0020664D" w:rsidRDefault="0020664D" w:rsidP="0020664D">
      <w:pPr>
        <w:rPr>
          <w:rFonts w:cstheme="minorHAnsi"/>
        </w:rPr>
      </w:pPr>
      <w:r w:rsidRPr="00120EA6">
        <w:rPr>
          <w:rFonts w:cstheme="minorHAnsi"/>
        </w:rPr>
        <w:t xml:space="preserve">30.1.2021 Fertigstellen der Dokumentation </w:t>
      </w:r>
    </w:p>
    <w:p w14:paraId="5AB39E4F" w14:textId="2060EF36" w:rsidR="002C0F88" w:rsidRDefault="002C0F88" w:rsidP="0020664D"/>
    <w:p w14:paraId="41C59D7E" w14:textId="55F19072" w:rsidR="002C0F88" w:rsidRDefault="002C0F88" w:rsidP="0020664D"/>
    <w:p w14:paraId="2F3F4D57" w14:textId="467225FD" w:rsidR="002C0F88" w:rsidRDefault="002C0F88" w:rsidP="0020664D"/>
    <w:p w14:paraId="24284323" w14:textId="67A86A47" w:rsidR="002C0F88" w:rsidRDefault="002C0F88" w:rsidP="0020664D"/>
    <w:p w14:paraId="4302264C" w14:textId="25457265" w:rsidR="002C0F88" w:rsidRDefault="002C0F88" w:rsidP="0020664D"/>
    <w:p w14:paraId="74424A5B" w14:textId="059B6FC3" w:rsidR="002C0F88" w:rsidRDefault="002C0F88" w:rsidP="0020664D"/>
    <w:p w14:paraId="371B3CC5" w14:textId="3ECD194A" w:rsidR="002C0F88" w:rsidRDefault="002C0F88" w:rsidP="0020664D"/>
    <w:p w14:paraId="5D4FFC48" w14:textId="712166AA" w:rsidR="002C0F88" w:rsidRDefault="002C0F88" w:rsidP="0020664D"/>
    <w:p w14:paraId="296C693E" w14:textId="2D540A2A" w:rsidR="002C0F88" w:rsidRDefault="002C0F88" w:rsidP="0020664D"/>
    <w:p w14:paraId="0C16AB74" w14:textId="62C60C44" w:rsidR="002C0F88" w:rsidRDefault="002C0F88" w:rsidP="0020664D"/>
    <w:p w14:paraId="62D179F2" w14:textId="3B26F8D5" w:rsidR="002C0F88" w:rsidRDefault="002C0F88" w:rsidP="0020664D"/>
    <w:p w14:paraId="6124D7BF" w14:textId="0D1E6EE5" w:rsidR="002C0F88" w:rsidRDefault="002C0F88" w:rsidP="0020664D"/>
    <w:p w14:paraId="6391077A" w14:textId="5EC24B9D" w:rsidR="002C0F88" w:rsidRDefault="002C0F88" w:rsidP="0020664D"/>
    <w:p w14:paraId="5EDB9D66" w14:textId="1E280449" w:rsidR="002C0F88" w:rsidRDefault="002C0F88" w:rsidP="0020664D"/>
    <w:p w14:paraId="00393166" w14:textId="0B452EB5" w:rsidR="002C0F88" w:rsidRDefault="002C0F88" w:rsidP="0020664D"/>
    <w:p w14:paraId="781D9823" w14:textId="31ED39FA" w:rsidR="002C0F88" w:rsidRDefault="002C0F88" w:rsidP="0020664D"/>
    <w:p w14:paraId="74D5E92F" w14:textId="48B93113" w:rsidR="002C0F88" w:rsidRDefault="002C0F88" w:rsidP="0020664D"/>
    <w:p w14:paraId="039C8118" w14:textId="0D271CFA" w:rsidR="00F01C03" w:rsidRDefault="00F01C03" w:rsidP="0020664D"/>
    <w:p w14:paraId="308F6416" w14:textId="07FF5B7D" w:rsidR="00255C7A" w:rsidRDefault="00255C7A" w:rsidP="0020664D"/>
    <w:p w14:paraId="6A65866D" w14:textId="77777777" w:rsidR="00255C7A" w:rsidRDefault="00255C7A" w:rsidP="0020664D"/>
    <w:p w14:paraId="7BB99115" w14:textId="77777777" w:rsidR="00F01C03" w:rsidRPr="006973B4" w:rsidRDefault="00F01C03" w:rsidP="0020664D"/>
    <w:p w14:paraId="4A768D0E" w14:textId="77777777" w:rsidR="0020664D" w:rsidRDefault="0020664D" w:rsidP="0020664D">
      <w:pPr>
        <w:pStyle w:val="berschrift2"/>
      </w:pPr>
      <w:bookmarkStart w:id="735" w:name="_Toc68186659"/>
      <w:r>
        <w:lastRenderedPageBreak/>
        <w:t>Zeitplan</w:t>
      </w:r>
      <w:bookmarkEnd w:id="735"/>
    </w:p>
    <w:tbl>
      <w:tblPr>
        <w:tblW w:w="9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8120"/>
      </w:tblGrid>
      <w:tr w:rsidR="0020664D" w:rsidRPr="00207841" w14:paraId="0293E5E8" w14:textId="77777777" w:rsidTr="003B285B">
        <w:trPr>
          <w:trHeight w:val="290"/>
        </w:trPr>
        <w:tc>
          <w:tcPr>
            <w:tcW w:w="1200" w:type="dxa"/>
            <w:shd w:val="clear" w:color="auto" w:fill="auto"/>
            <w:noWrap/>
            <w:vAlign w:val="bottom"/>
            <w:hideMark/>
          </w:tcPr>
          <w:p w14:paraId="410E2050"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w:t>
            </w:r>
          </w:p>
        </w:tc>
        <w:tc>
          <w:tcPr>
            <w:tcW w:w="8120" w:type="dxa"/>
            <w:shd w:val="clear" w:color="auto" w:fill="auto"/>
            <w:noWrap/>
            <w:vAlign w:val="bottom"/>
            <w:hideMark/>
          </w:tcPr>
          <w:p w14:paraId="55FA68D0"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Pflichtenheft fertigstellen</w:t>
            </w:r>
          </w:p>
        </w:tc>
      </w:tr>
      <w:tr w:rsidR="0020664D" w:rsidRPr="00207841" w14:paraId="31E83FFF" w14:textId="77777777" w:rsidTr="003B285B">
        <w:trPr>
          <w:trHeight w:val="290"/>
        </w:trPr>
        <w:tc>
          <w:tcPr>
            <w:tcW w:w="1200" w:type="dxa"/>
            <w:shd w:val="clear" w:color="auto" w:fill="auto"/>
            <w:noWrap/>
            <w:vAlign w:val="bottom"/>
          </w:tcPr>
          <w:p w14:paraId="7EE7AFCC"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2</w:t>
            </w:r>
          </w:p>
        </w:tc>
        <w:tc>
          <w:tcPr>
            <w:tcW w:w="8120" w:type="dxa"/>
            <w:shd w:val="clear" w:color="auto" w:fill="auto"/>
            <w:noWrap/>
            <w:vAlign w:val="bottom"/>
          </w:tcPr>
          <w:p w14:paraId="19501FFF"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Bauteile auswählen &amp; bestellen </w:t>
            </w:r>
          </w:p>
        </w:tc>
      </w:tr>
      <w:tr w:rsidR="0020664D" w:rsidRPr="00207841" w14:paraId="7CFAB843" w14:textId="77777777" w:rsidTr="003B285B">
        <w:trPr>
          <w:trHeight w:val="290"/>
        </w:trPr>
        <w:tc>
          <w:tcPr>
            <w:tcW w:w="1200" w:type="dxa"/>
            <w:shd w:val="clear" w:color="auto" w:fill="auto"/>
            <w:noWrap/>
            <w:vAlign w:val="bottom"/>
          </w:tcPr>
          <w:p w14:paraId="35EBE29E"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3</w:t>
            </w:r>
          </w:p>
        </w:tc>
        <w:tc>
          <w:tcPr>
            <w:tcW w:w="8120" w:type="dxa"/>
            <w:shd w:val="clear" w:color="auto" w:fill="auto"/>
            <w:noWrap/>
            <w:vAlign w:val="bottom"/>
          </w:tcPr>
          <w:p w14:paraId="35619E17"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Inbetriebnahme der </w:t>
            </w:r>
            <w:proofErr w:type="spellStart"/>
            <w:r w:rsidRPr="00522871">
              <w:rPr>
                <w:rFonts w:eastAsia="Times New Roman" w:cs="Times New Roman"/>
                <w:color w:val="000000"/>
                <w:szCs w:val="24"/>
                <w:lang w:eastAsia="de-AT"/>
              </w:rPr>
              <w:t>Aktuaktoren</w:t>
            </w:r>
            <w:proofErr w:type="spellEnd"/>
          </w:p>
        </w:tc>
      </w:tr>
      <w:tr w:rsidR="0020664D" w:rsidRPr="00207841" w14:paraId="64A806DF" w14:textId="77777777" w:rsidTr="003B285B">
        <w:trPr>
          <w:trHeight w:val="290"/>
        </w:trPr>
        <w:tc>
          <w:tcPr>
            <w:tcW w:w="1200" w:type="dxa"/>
            <w:shd w:val="clear" w:color="auto" w:fill="auto"/>
            <w:noWrap/>
            <w:vAlign w:val="bottom"/>
          </w:tcPr>
          <w:p w14:paraId="397BCF5C"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4</w:t>
            </w:r>
          </w:p>
        </w:tc>
        <w:tc>
          <w:tcPr>
            <w:tcW w:w="8120" w:type="dxa"/>
            <w:shd w:val="clear" w:color="auto" w:fill="auto"/>
            <w:noWrap/>
            <w:vAlign w:val="bottom"/>
          </w:tcPr>
          <w:p w14:paraId="5DCEE159"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Inbetriebnahme der Sensoren</w:t>
            </w:r>
          </w:p>
        </w:tc>
      </w:tr>
      <w:tr w:rsidR="0020664D" w:rsidRPr="00207841" w14:paraId="7542B301" w14:textId="77777777" w:rsidTr="003B285B">
        <w:trPr>
          <w:trHeight w:val="290"/>
        </w:trPr>
        <w:tc>
          <w:tcPr>
            <w:tcW w:w="1200" w:type="dxa"/>
            <w:shd w:val="clear" w:color="auto" w:fill="auto"/>
            <w:noWrap/>
            <w:vAlign w:val="bottom"/>
          </w:tcPr>
          <w:p w14:paraId="1D1C764D"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5</w:t>
            </w:r>
          </w:p>
        </w:tc>
        <w:tc>
          <w:tcPr>
            <w:tcW w:w="8120" w:type="dxa"/>
            <w:shd w:val="clear" w:color="auto" w:fill="auto"/>
            <w:noWrap/>
            <w:vAlign w:val="bottom"/>
          </w:tcPr>
          <w:p w14:paraId="67F320EB"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Fertigstellen der mechanischen Bauteile zum Aufbau </w:t>
            </w:r>
            <w:proofErr w:type="gramStart"/>
            <w:r w:rsidRPr="00522871">
              <w:rPr>
                <w:rFonts w:eastAsia="Times New Roman" w:cs="Times New Roman"/>
                <w:color w:val="000000"/>
                <w:szCs w:val="24"/>
                <w:lang w:eastAsia="de-AT"/>
              </w:rPr>
              <w:t>eines ersten Prototypen</w:t>
            </w:r>
            <w:proofErr w:type="gramEnd"/>
            <w:r w:rsidRPr="00522871">
              <w:rPr>
                <w:rFonts w:eastAsia="Times New Roman" w:cs="Times New Roman"/>
                <w:color w:val="000000"/>
                <w:szCs w:val="24"/>
                <w:lang w:eastAsia="de-AT"/>
              </w:rPr>
              <w:t xml:space="preserve"> </w:t>
            </w:r>
          </w:p>
        </w:tc>
      </w:tr>
      <w:tr w:rsidR="0020664D" w:rsidRPr="00874D9D" w14:paraId="219C2644" w14:textId="77777777" w:rsidTr="003B285B">
        <w:trPr>
          <w:trHeight w:val="290"/>
        </w:trPr>
        <w:tc>
          <w:tcPr>
            <w:tcW w:w="1200" w:type="dxa"/>
            <w:shd w:val="clear" w:color="auto" w:fill="auto"/>
            <w:noWrap/>
            <w:vAlign w:val="bottom"/>
          </w:tcPr>
          <w:p w14:paraId="1ADA3330"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6</w:t>
            </w:r>
          </w:p>
        </w:tc>
        <w:tc>
          <w:tcPr>
            <w:tcW w:w="8120" w:type="dxa"/>
            <w:shd w:val="clear" w:color="auto" w:fill="auto"/>
            <w:noWrap/>
            <w:vAlign w:val="bottom"/>
          </w:tcPr>
          <w:p w14:paraId="3FEA7BCC" w14:textId="77777777" w:rsidR="0020664D" w:rsidRPr="00522871" w:rsidRDefault="0020664D" w:rsidP="003B285B">
            <w:pPr>
              <w:rPr>
                <w:rFonts w:cs="Times New Roman"/>
                <w:szCs w:val="24"/>
              </w:rPr>
            </w:pPr>
            <w:r w:rsidRPr="00522871">
              <w:rPr>
                <w:rFonts w:eastAsia="Times New Roman" w:cs="Times New Roman"/>
                <w:color w:val="000000"/>
                <w:szCs w:val="24"/>
                <w:lang w:eastAsia="de-AT"/>
              </w:rPr>
              <w:t>Simulation des Regelungsverfahrens</w:t>
            </w:r>
          </w:p>
        </w:tc>
      </w:tr>
      <w:tr w:rsidR="0020664D" w:rsidRPr="00207841" w14:paraId="7F93E8F6" w14:textId="77777777" w:rsidTr="003B285B">
        <w:trPr>
          <w:trHeight w:val="290"/>
        </w:trPr>
        <w:tc>
          <w:tcPr>
            <w:tcW w:w="1200" w:type="dxa"/>
            <w:shd w:val="clear" w:color="auto" w:fill="auto"/>
            <w:noWrap/>
            <w:vAlign w:val="bottom"/>
          </w:tcPr>
          <w:p w14:paraId="7E74BA6B"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7</w:t>
            </w:r>
          </w:p>
        </w:tc>
        <w:tc>
          <w:tcPr>
            <w:tcW w:w="8120" w:type="dxa"/>
            <w:shd w:val="clear" w:color="auto" w:fill="auto"/>
            <w:noWrap/>
            <w:vAlign w:val="bottom"/>
          </w:tcPr>
          <w:p w14:paraId="5F209228"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Implementieren der Boundary-Funktionen </w:t>
            </w:r>
          </w:p>
        </w:tc>
      </w:tr>
      <w:tr w:rsidR="0020664D" w:rsidRPr="00207841" w14:paraId="0779310B" w14:textId="77777777" w:rsidTr="003B285B">
        <w:trPr>
          <w:trHeight w:val="290"/>
        </w:trPr>
        <w:tc>
          <w:tcPr>
            <w:tcW w:w="1200" w:type="dxa"/>
            <w:shd w:val="clear" w:color="auto" w:fill="auto"/>
            <w:noWrap/>
            <w:vAlign w:val="bottom"/>
          </w:tcPr>
          <w:p w14:paraId="685D1CCD"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8</w:t>
            </w:r>
          </w:p>
        </w:tc>
        <w:tc>
          <w:tcPr>
            <w:tcW w:w="8120" w:type="dxa"/>
            <w:shd w:val="clear" w:color="auto" w:fill="auto"/>
            <w:noWrap/>
            <w:vAlign w:val="bottom"/>
          </w:tcPr>
          <w:p w14:paraId="5726D2FE"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Aufbau des Prototypen v1 </w:t>
            </w:r>
          </w:p>
        </w:tc>
      </w:tr>
      <w:tr w:rsidR="0020664D" w:rsidRPr="00207841" w14:paraId="74F00FDA" w14:textId="77777777" w:rsidTr="003B285B">
        <w:trPr>
          <w:trHeight w:val="290"/>
        </w:trPr>
        <w:tc>
          <w:tcPr>
            <w:tcW w:w="1200" w:type="dxa"/>
            <w:shd w:val="clear" w:color="auto" w:fill="auto"/>
            <w:noWrap/>
            <w:vAlign w:val="bottom"/>
          </w:tcPr>
          <w:p w14:paraId="4F5B3382" w14:textId="77777777" w:rsidR="0020664D" w:rsidRPr="00522871" w:rsidRDefault="0020664D" w:rsidP="003B285B">
            <w:pPr>
              <w:spacing w:after="0" w:line="240" w:lineRule="auto"/>
              <w:jc w:val="center"/>
              <w:rPr>
                <w:rFonts w:eastAsia="Times New Roman" w:cs="Times New Roman"/>
                <w:color w:val="000000"/>
                <w:szCs w:val="24"/>
                <w:lang w:eastAsia="de-AT"/>
              </w:rPr>
            </w:pPr>
          </w:p>
        </w:tc>
        <w:tc>
          <w:tcPr>
            <w:tcW w:w="8120" w:type="dxa"/>
            <w:shd w:val="clear" w:color="auto" w:fill="auto"/>
            <w:noWrap/>
            <w:vAlign w:val="bottom"/>
          </w:tcPr>
          <w:p w14:paraId="78D3EB1F"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cs="Times New Roman"/>
                <w:szCs w:val="24"/>
              </w:rPr>
              <w:t xml:space="preserve">10.10.2020 </w:t>
            </w:r>
          </w:p>
        </w:tc>
      </w:tr>
      <w:tr w:rsidR="0020664D" w:rsidRPr="00207841" w14:paraId="48083282" w14:textId="77777777" w:rsidTr="003B285B">
        <w:trPr>
          <w:trHeight w:val="290"/>
        </w:trPr>
        <w:tc>
          <w:tcPr>
            <w:tcW w:w="1200" w:type="dxa"/>
            <w:shd w:val="clear" w:color="auto" w:fill="auto"/>
            <w:noWrap/>
            <w:vAlign w:val="bottom"/>
          </w:tcPr>
          <w:p w14:paraId="389D0752"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9</w:t>
            </w:r>
          </w:p>
        </w:tc>
        <w:tc>
          <w:tcPr>
            <w:tcW w:w="8120" w:type="dxa"/>
            <w:shd w:val="clear" w:color="auto" w:fill="auto"/>
            <w:noWrap/>
            <w:vAlign w:val="bottom"/>
          </w:tcPr>
          <w:p w14:paraId="7B2EA8A1"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Implementieren des Regelungsverfahren auf dem Microcontroller</w:t>
            </w:r>
          </w:p>
        </w:tc>
      </w:tr>
      <w:tr w:rsidR="0020664D" w:rsidRPr="00207841" w14:paraId="009D2D8E" w14:textId="77777777" w:rsidTr="003B285B">
        <w:trPr>
          <w:trHeight w:val="290"/>
        </w:trPr>
        <w:tc>
          <w:tcPr>
            <w:tcW w:w="1200" w:type="dxa"/>
            <w:shd w:val="clear" w:color="auto" w:fill="auto"/>
            <w:noWrap/>
            <w:vAlign w:val="bottom"/>
          </w:tcPr>
          <w:p w14:paraId="7D866F2D"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10</w:t>
            </w:r>
          </w:p>
        </w:tc>
        <w:tc>
          <w:tcPr>
            <w:tcW w:w="8120" w:type="dxa"/>
            <w:shd w:val="clear" w:color="auto" w:fill="auto"/>
            <w:noWrap/>
            <w:vAlign w:val="bottom"/>
          </w:tcPr>
          <w:p w14:paraId="29641C44"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Implementieren der PWM-Funktionen zur Ansteuerung der Aktuatoren </w:t>
            </w:r>
          </w:p>
        </w:tc>
      </w:tr>
      <w:tr w:rsidR="0020664D" w:rsidRPr="00207841" w14:paraId="18A7577D" w14:textId="77777777" w:rsidTr="003B285B">
        <w:trPr>
          <w:trHeight w:val="290"/>
        </w:trPr>
        <w:tc>
          <w:tcPr>
            <w:tcW w:w="1200" w:type="dxa"/>
            <w:shd w:val="clear" w:color="auto" w:fill="auto"/>
            <w:noWrap/>
            <w:vAlign w:val="bottom"/>
          </w:tcPr>
          <w:p w14:paraId="28E953B0"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11</w:t>
            </w:r>
          </w:p>
        </w:tc>
        <w:tc>
          <w:tcPr>
            <w:tcW w:w="8120" w:type="dxa"/>
            <w:shd w:val="clear" w:color="auto" w:fill="auto"/>
            <w:noWrap/>
            <w:vAlign w:val="bottom"/>
          </w:tcPr>
          <w:p w14:paraId="1A3C5C23"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Erweiterung </w:t>
            </w:r>
            <w:proofErr w:type="gramStart"/>
            <w:r w:rsidRPr="00522871">
              <w:rPr>
                <w:rFonts w:eastAsia="Times New Roman" w:cs="Times New Roman"/>
                <w:color w:val="000000"/>
                <w:szCs w:val="24"/>
                <w:lang w:eastAsia="de-AT"/>
              </w:rPr>
              <w:t>des Prototypen</w:t>
            </w:r>
            <w:proofErr w:type="gramEnd"/>
            <w:r w:rsidRPr="00522871">
              <w:rPr>
                <w:rFonts w:eastAsia="Times New Roman" w:cs="Times New Roman"/>
                <w:color w:val="000000"/>
                <w:szCs w:val="24"/>
                <w:lang w:eastAsia="de-AT"/>
              </w:rPr>
              <w:t xml:space="preserve"> um die Getriebemotor-Achsenhalterung </w:t>
            </w:r>
          </w:p>
        </w:tc>
      </w:tr>
      <w:tr w:rsidR="0020664D" w:rsidRPr="00207841" w14:paraId="1A3D5060" w14:textId="77777777" w:rsidTr="003B285B">
        <w:trPr>
          <w:trHeight w:val="290"/>
        </w:trPr>
        <w:tc>
          <w:tcPr>
            <w:tcW w:w="1200" w:type="dxa"/>
            <w:shd w:val="clear" w:color="auto" w:fill="auto"/>
            <w:noWrap/>
            <w:vAlign w:val="bottom"/>
          </w:tcPr>
          <w:p w14:paraId="66D40B0C"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12</w:t>
            </w:r>
          </w:p>
        </w:tc>
        <w:tc>
          <w:tcPr>
            <w:tcW w:w="8120" w:type="dxa"/>
            <w:shd w:val="clear" w:color="auto" w:fill="auto"/>
            <w:noWrap/>
            <w:vAlign w:val="bottom"/>
          </w:tcPr>
          <w:p w14:paraId="6FB8A921"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Fertigen der Testplatine für den Testaufbau v2</w:t>
            </w:r>
          </w:p>
        </w:tc>
      </w:tr>
      <w:tr w:rsidR="0020664D" w:rsidRPr="00207841" w14:paraId="42C0B51B" w14:textId="77777777" w:rsidTr="003B285B">
        <w:trPr>
          <w:trHeight w:val="290"/>
        </w:trPr>
        <w:tc>
          <w:tcPr>
            <w:tcW w:w="1200" w:type="dxa"/>
            <w:shd w:val="clear" w:color="auto" w:fill="auto"/>
            <w:noWrap/>
            <w:vAlign w:val="bottom"/>
          </w:tcPr>
          <w:p w14:paraId="3D41303E"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13</w:t>
            </w:r>
          </w:p>
        </w:tc>
        <w:tc>
          <w:tcPr>
            <w:tcW w:w="8120" w:type="dxa"/>
            <w:shd w:val="clear" w:color="auto" w:fill="auto"/>
            <w:noWrap/>
            <w:vAlign w:val="bottom"/>
          </w:tcPr>
          <w:p w14:paraId="08E48B4D"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Portieren des Codes auf den atmega2560 (ICSP Programmieren)</w:t>
            </w:r>
          </w:p>
        </w:tc>
      </w:tr>
      <w:tr w:rsidR="0020664D" w:rsidRPr="00207841" w14:paraId="2ABD0E0D" w14:textId="77777777" w:rsidTr="003B285B">
        <w:trPr>
          <w:trHeight w:val="290"/>
        </w:trPr>
        <w:tc>
          <w:tcPr>
            <w:tcW w:w="1200" w:type="dxa"/>
            <w:shd w:val="clear" w:color="auto" w:fill="auto"/>
            <w:noWrap/>
            <w:vAlign w:val="bottom"/>
          </w:tcPr>
          <w:p w14:paraId="75F0A61F"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14</w:t>
            </w:r>
          </w:p>
        </w:tc>
        <w:tc>
          <w:tcPr>
            <w:tcW w:w="8120" w:type="dxa"/>
            <w:shd w:val="clear" w:color="auto" w:fill="auto"/>
            <w:noWrap/>
            <w:vAlign w:val="bottom"/>
          </w:tcPr>
          <w:p w14:paraId="2C21E0E2"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Testen der Platinen</w:t>
            </w:r>
          </w:p>
        </w:tc>
      </w:tr>
      <w:tr w:rsidR="0020664D" w:rsidRPr="00207841" w14:paraId="3ADCA08B" w14:textId="77777777" w:rsidTr="003B285B">
        <w:trPr>
          <w:trHeight w:val="290"/>
        </w:trPr>
        <w:tc>
          <w:tcPr>
            <w:tcW w:w="1200" w:type="dxa"/>
            <w:shd w:val="clear" w:color="auto" w:fill="auto"/>
            <w:noWrap/>
            <w:vAlign w:val="bottom"/>
          </w:tcPr>
          <w:p w14:paraId="31D0DB4B"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15</w:t>
            </w:r>
          </w:p>
        </w:tc>
        <w:tc>
          <w:tcPr>
            <w:tcW w:w="8120" w:type="dxa"/>
            <w:shd w:val="clear" w:color="auto" w:fill="auto"/>
            <w:noWrap/>
            <w:vAlign w:val="bottom"/>
          </w:tcPr>
          <w:p w14:paraId="3479AC88"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Implementieren der </w:t>
            </w:r>
            <w:proofErr w:type="spellStart"/>
            <w:r w:rsidRPr="00522871">
              <w:rPr>
                <w:rFonts w:eastAsia="Times New Roman" w:cs="Times New Roman"/>
                <w:color w:val="000000"/>
                <w:szCs w:val="24"/>
                <w:lang w:eastAsia="de-AT"/>
              </w:rPr>
              <w:t>Debouncefunktion</w:t>
            </w:r>
            <w:proofErr w:type="spellEnd"/>
            <w:r w:rsidRPr="00522871">
              <w:rPr>
                <w:rFonts w:eastAsia="Times New Roman" w:cs="Times New Roman"/>
                <w:color w:val="000000"/>
                <w:szCs w:val="24"/>
                <w:lang w:eastAsia="de-AT"/>
              </w:rPr>
              <w:t xml:space="preserve"> / Erfassungsfunktion des Tasters </w:t>
            </w:r>
          </w:p>
        </w:tc>
      </w:tr>
      <w:tr w:rsidR="0020664D" w:rsidRPr="00207841" w14:paraId="01401A66" w14:textId="77777777" w:rsidTr="003B285B">
        <w:trPr>
          <w:trHeight w:val="290"/>
        </w:trPr>
        <w:tc>
          <w:tcPr>
            <w:tcW w:w="1200" w:type="dxa"/>
            <w:shd w:val="clear" w:color="auto" w:fill="auto"/>
            <w:noWrap/>
            <w:vAlign w:val="bottom"/>
          </w:tcPr>
          <w:p w14:paraId="3D07C4BF"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16</w:t>
            </w:r>
          </w:p>
        </w:tc>
        <w:tc>
          <w:tcPr>
            <w:tcW w:w="8120" w:type="dxa"/>
            <w:shd w:val="clear" w:color="auto" w:fill="auto"/>
            <w:noWrap/>
            <w:vAlign w:val="bottom"/>
          </w:tcPr>
          <w:p w14:paraId="6E139B77"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Aufbau Prototyp v2 </w:t>
            </w:r>
          </w:p>
        </w:tc>
      </w:tr>
      <w:tr w:rsidR="0020664D" w:rsidRPr="00207841" w14:paraId="68B623FD" w14:textId="77777777" w:rsidTr="003B285B">
        <w:trPr>
          <w:trHeight w:val="290"/>
        </w:trPr>
        <w:tc>
          <w:tcPr>
            <w:tcW w:w="1200" w:type="dxa"/>
            <w:shd w:val="clear" w:color="auto" w:fill="auto"/>
            <w:noWrap/>
            <w:vAlign w:val="bottom"/>
          </w:tcPr>
          <w:p w14:paraId="13415967"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17</w:t>
            </w:r>
          </w:p>
        </w:tc>
        <w:tc>
          <w:tcPr>
            <w:tcW w:w="8120" w:type="dxa"/>
            <w:shd w:val="clear" w:color="auto" w:fill="auto"/>
            <w:noWrap/>
            <w:vAlign w:val="bottom"/>
          </w:tcPr>
          <w:p w14:paraId="4D0F8D8C"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Implementieren und Integrieren der </w:t>
            </w:r>
            <w:proofErr w:type="spellStart"/>
            <w:r w:rsidRPr="00522871">
              <w:rPr>
                <w:rFonts w:eastAsia="Times New Roman" w:cs="Times New Roman"/>
                <w:color w:val="000000"/>
                <w:szCs w:val="24"/>
                <w:lang w:eastAsia="de-AT"/>
              </w:rPr>
              <w:t>Akkustandserfassung</w:t>
            </w:r>
            <w:proofErr w:type="spellEnd"/>
          </w:p>
        </w:tc>
      </w:tr>
      <w:tr w:rsidR="0020664D" w:rsidRPr="00207841" w14:paraId="174AC15E" w14:textId="77777777" w:rsidTr="003B285B">
        <w:trPr>
          <w:trHeight w:val="290"/>
        </w:trPr>
        <w:tc>
          <w:tcPr>
            <w:tcW w:w="1200" w:type="dxa"/>
            <w:shd w:val="clear" w:color="auto" w:fill="auto"/>
            <w:noWrap/>
            <w:vAlign w:val="bottom"/>
          </w:tcPr>
          <w:p w14:paraId="2E8F8743"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18</w:t>
            </w:r>
          </w:p>
        </w:tc>
        <w:tc>
          <w:tcPr>
            <w:tcW w:w="8120" w:type="dxa"/>
            <w:shd w:val="clear" w:color="auto" w:fill="auto"/>
            <w:noWrap/>
            <w:vAlign w:val="bottom"/>
          </w:tcPr>
          <w:p w14:paraId="5344F3D3"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Implementieren und Integrieren Ausrichtungsroutine (Beschleunigungswerte erfassen)</w:t>
            </w:r>
          </w:p>
        </w:tc>
      </w:tr>
      <w:tr w:rsidR="0020664D" w:rsidRPr="00207841" w14:paraId="3F8B3E21" w14:textId="77777777" w:rsidTr="003B285B">
        <w:trPr>
          <w:trHeight w:val="290"/>
        </w:trPr>
        <w:tc>
          <w:tcPr>
            <w:tcW w:w="1200" w:type="dxa"/>
            <w:shd w:val="clear" w:color="auto" w:fill="auto"/>
            <w:noWrap/>
            <w:vAlign w:val="bottom"/>
          </w:tcPr>
          <w:p w14:paraId="29E8F337"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19</w:t>
            </w:r>
          </w:p>
        </w:tc>
        <w:tc>
          <w:tcPr>
            <w:tcW w:w="8120" w:type="dxa"/>
            <w:shd w:val="clear" w:color="auto" w:fill="auto"/>
            <w:noWrap/>
            <w:vAlign w:val="bottom"/>
          </w:tcPr>
          <w:p w14:paraId="68C74411"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Ausgabe des Akkustandes bzw. des Neigungswinkels auf dem OLED Display </w:t>
            </w:r>
          </w:p>
        </w:tc>
      </w:tr>
      <w:tr w:rsidR="0020664D" w:rsidRPr="00207841" w14:paraId="1732DF6A" w14:textId="77777777" w:rsidTr="003B285B">
        <w:trPr>
          <w:trHeight w:val="290"/>
        </w:trPr>
        <w:tc>
          <w:tcPr>
            <w:tcW w:w="1200" w:type="dxa"/>
            <w:shd w:val="clear" w:color="auto" w:fill="auto"/>
            <w:noWrap/>
            <w:vAlign w:val="bottom"/>
          </w:tcPr>
          <w:p w14:paraId="5BDB5ECA"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20</w:t>
            </w:r>
          </w:p>
        </w:tc>
        <w:tc>
          <w:tcPr>
            <w:tcW w:w="8120" w:type="dxa"/>
            <w:shd w:val="clear" w:color="auto" w:fill="auto"/>
            <w:noWrap/>
            <w:vAlign w:val="bottom"/>
          </w:tcPr>
          <w:p w14:paraId="09D04D51"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 xml:space="preserve">Justieren der </w:t>
            </w:r>
            <w:proofErr w:type="spellStart"/>
            <w:r w:rsidRPr="00522871">
              <w:rPr>
                <w:rFonts w:eastAsia="Times New Roman" w:cs="Times New Roman"/>
                <w:color w:val="000000"/>
                <w:szCs w:val="24"/>
                <w:lang w:eastAsia="de-AT"/>
              </w:rPr>
              <w:t>Gains</w:t>
            </w:r>
            <w:proofErr w:type="spellEnd"/>
            <w:r w:rsidRPr="00522871">
              <w:rPr>
                <w:rFonts w:eastAsia="Times New Roman" w:cs="Times New Roman"/>
                <w:color w:val="000000"/>
                <w:szCs w:val="24"/>
                <w:lang w:eastAsia="de-AT"/>
              </w:rPr>
              <w:t xml:space="preserve"> des Regelungsverfahren (manuell)</w:t>
            </w:r>
          </w:p>
        </w:tc>
      </w:tr>
      <w:tr w:rsidR="0020664D" w:rsidRPr="00207841" w14:paraId="56B19D15" w14:textId="77777777" w:rsidTr="003B285B">
        <w:trPr>
          <w:trHeight w:val="290"/>
        </w:trPr>
        <w:tc>
          <w:tcPr>
            <w:tcW w:w="1200" w:type="dxa"/>
            <w:shd w:val="clear" w:color="auto" w:fill="auto"/>
            <w:noWrap/>
            <w:vAlign w:val="bottom"/>
          </w:tcPr>
          <w:p w14:paraId="15B1A7D2" w14:textId="77777777" w:rsidR="0020664D" w:rsidRPr="00522871" w:rsidRDefault="0020664D" w:rsidP="003B285B">
            <w:pPr>
              <w:spacing w:after="0" w:line="240" w:lineRule="auto"/>
              <w:jc w:val="center"/>
              <w:rPr>
                <w:rFonts w:eastAsia="Times New Roman" w:cs="Times New Roman"/>
                <w:color w:val="000000"/>
                <w:szCs w:val="24"/>
                <w:lang w:eastAsia="de-AT"/>
              </w:rPr>
            </w:pPr>
          </w:p>
        </w:tc>
        <w:tc>
          <w:tcPr>
            <w:tcW w:w="8120" w:type="dxa"/>
            <w:shd w:val="clear" w:color="auto" w:fill="auto"/>
            <w:noWrap/>
            <w:vAlign w:val="bottom"/>
          </w:tcPr>
          <w:p w14:paraId="5B7FF39C"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cs="Times New Roman"/>
                <w:szCs w:val="24"/>
              </w:rPr>
              <w:t xml:space="preserve">20.11.2020 </w:t>
            </w:r>
          </w:p>
        </w:tc>
      </w:tr>
      <w:tr w:rsidR="0020664D" w:rsidRPr="00207841" w14:paraId="557F65DA" w14:textId="77777777" w:rsidTr="003B285B">
        <w:trPr>
          <w:trHeight w:val="290"/>
        </w:trPr>
        <w:tc>
          <w:tcPr>
            <w:tcW w:w="1200" w:type="dxa"/>
            <w:shd w:val="clear" w:color="auto" w:fill="auto"/>
            <w:noWrap/>
            <w:vAlign w:val="bottom"/>
          </w:tcPr>
          <w:p w14:paraId="76E420AB"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21</w:t>
            </w:r>
          </w:p>
        </w:tc>
        <w:tc>
          <w:tcPr>
            <w:tcW w:w="8120" w:type="dxa"/>
            <w:shd w:val="clear" w:color="auto" w:fill="auto"/>
            <w:noWrap/>
            <w:vAlign w:val="bottom"/>
          </w:tcPr>
          <w:p w14:paraId="28C62B7F"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cs="Times New Roman"/>
                <w:szCs w:val="24"/>
              </w:rPr>
              <w:t xml:space="preserve">Anpassung der Platine an die Maße des fertigen Produktes bzw. Fehlerbehebung </w:t>
            </w:r>
          </w:p>
        </w:tc>
      </w:tr>
      <w:tr w:rsidR="0020664D" w:rsidRPr="00874D9D" w14:paraId="7A92A714" w14:textId="77777777" w:rsidTr="003B285B">
        <w:trPr>
          <w:trHeight w:val="290"/>
        </w:trPr>
        <w:tc>
          <w:tcPr>
            <w:tcW w:w="1200" w:type="dxa"/>
            <w:shd w:val="clear" w:color="auto" w:fill="auto"/>
            <w:noWrap/>
            <w:vAlign w:val="bottom"/>
          </w:tcPr>
          <w:p w14:paraId="13733750"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22</w:t>
            </w:r>
          </w:p>
        </w:tc>
        <w:tc>
          <w:tcPr>
            <w:tcW w:w="8120" w:type="dxa"/>
            <w:shd w:val="clear" w:color="auto" w:fill="auto"/>
            <w:noWrap/>
            <w:vAlign w:val="bottom"/>
          </w:tcPr>
          <w:p w14:paraId="461DA6BE" w14:textId="77777777" w:rsidR="0020664D" w:rsidRPr="00522871" w:rsidRDefault="0020664D" w:rsidP="003B285B">
            <w:pPr>
              <w:rPr>
                <w:rFonts w:cs="Times New Roman"/>
                <w:szCs w:val="24"/>
              </w:rPr>
            </w:pPr>
            <w:r w:rsidRPr="00522871">
              <w:rPr>
                <w:rFonts w:eastAsia="Times New Roman" w:cs="Times New Roman"/>
                <w:color w:val="000000"/>
                <w:szCs w:val="24"/>
                <w:lang w:eastAsia="de-AT"/>
              </w:rPr>
              <w:t>Fertigstellen der mechanischen Bauteile für das fertige Produkt</w:t>
            </w:r>
          </w:p>
        </w:tc>
      </w:tr>
      <w:tr w:rsidR="0020664D" w:rsidRPr="00207841" w14:paraId="4C9EE89E" w14:textId="77777777" w:rsidTr="003B285B">
        <w:trPr>
          <w:trHeight w:val="290"/>
        </w:trPr>
        <w:tc>
          <w:tcPr>
            <w:tcW w:w="1200" w:type="dxa"/>
            <w:shd w:val="clear" w:color="auto" w:fill="auto"/>
            <w:noWrap/>
            <w:vAlign w:val="bottom"/>
          </w:tcPr>
          <w:p w14:paraId="6720A539" w14:textId="77777777" w:rsidR="0020664D" w:rsidRPr="00522871" w:rsidRDefault="0020664D" w:rsidP="003B285B">
            <w:pPr>
              <w:spacing w:after="0" w:line="240" w:lineRule="auto"/>
              <w:rPr>
                <w:rFonts w:eastAsia="Times New Roman" w:cs="Times New Roman"/>
                <w:color w:val="000000"/>
                <w:szCs w:val="24"/>
                <w:lang w:eastAsia="de-AT"/>
              </w:rPr>
            </w:pPr>
          </w:p>
        </w:tc>
        <w:tc>
          <w:tcPr>
            <w:tcW w:w="8120" w:type="dxa"/>
            <w:shd w:val="clear" w:color="auto" w:fill="auto"/>
            <w:noWrap/>
            <w:vAlign w:val="bottom"/>
          </w:tcPr>
          <w:p w14:paraId="6A6F5864"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cs="Times New Roman"/>
                <w:szCs w:val="24"/>
              </w:rPr>
              <w:t>30.11.2020</w:t>
            </w:r>
          </w:p>
        </w:tc>
      </w:tr>
      <w:tr w:rsidR="0020664D" w:rsidRPr="00207841" w14:paraId="64047204" w14:textId="77777777" w:rsidTr="003B285B">
        <w:trPr>
          <w:trHeight w:val="290"/>
        </w:trPr>
        <w:tc>
          <w:tcPr>
            <w:tcW w:w="1200" w:type="dxa"/>
            <w:shd w:val="clear" w:color="auto" w:fill="auto"/>
            <w:noWrap/>
            <w:vAlign w:val="bottom"/>
          </w:tcPr>
          <w:p w14:paraId="074ECBA5"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23</w:t>
            </w:r>
          </w:p>
        </w:tc>
        <w:tc>
          <w:tcPr>
            <w:tcW w:w="8120" w:type="dxa"/>
            <w:shd w:val="clear" w:color="auto" w:fill="auto"/>
            <w:noWrap/>
            <w:vAlign w:val="bottom"/>
          </w:tcPr>
          <w:p w14:paraId="74E72F09"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Aufbau des fertigen Produktes</w:t>
            </w:r>
          </w:p>
        </w:tc>
      </w:tr>
      <w:tr w:rsidR="0020664D" w:rsidRPr="00207841" w14:paraId="35127ADC" w14:textId="77777777" w:rsidTr="003B285B">
        <w:trPr>
          <w:trHeight w:val="290"/>
        </w:trPr>
        <w:tc>
          <w:tcPr>
            <w:tcW w:w="1200" w:type="dxa"/>
            <w:shd w:val="clear" w:color="auto" w:fill="auto"/>
            <w:noWrap/>
            <w:vAlign w:val="bottom"/>
          </w:tcPr>
          <w:p w14:paraId="1996E623"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24</w:t>
            </w:r>
          </w:p>
        </w:tc>
        <w:tc>
          <w:tcPr>
            <w:tcW w:w="8120" w:type="dxa"/>
            <w:shd w:val="clear" w:color="auto" w:fill="auto"/>
            <w:noWrap/>
            <w:vAlign w:val="bottom"/>
          </w:tcPr>
          <w:p w14:paraId="4D0788A8"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Verbau der Hardware</w:t>
            </w:r>
          </w:p>
        </w:tc>
      </w:tr>
      <w:tr w:rsidR="0020664D" w:rsidRPr="00207841" w14:paraId="2BA6BE66" w14:textId="77777777" w:rsidTr="003B285B">
        <w:trPr>
          <w:trHeight w:val="290"/>
        </w:trPr>
        <w:tc>
          <w:tcPr>
            <w:tcW w:w="1200" w:type="dxa"/>
            <w:shd w:val="clear" w:color="auto" w:fill="auto"/>
            <w:noWrap/>
            <w:vAlign w:val="bottom"/>
          </w:tcPr>
          <w:p w14:paraId="21001DFE"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25</w:t>
            </w:r>
          </w:p>
        </w:tc>
        <w:tc>
          <w:tcPr>
            <w:tcW w:w="8120" w:type="dxa"/>
            <w:shd w:val="clear" w:color="auto" w:fill="auto"/>
            <w:noWrap/>
            <w:vAlign w:val="bottom"/>
          </w:tcPr>
          <w:p w14:paraId="1C8B6B79"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Vermutliches erneutes Anpassen der Parameter im Regelkreis an die veränderte Mechanik (Trägheitsmomentveränderungen)</w:t>
            </w:r>
          </w:p>
        </w:tc>
      </w:tr>
      <w:tr w:rsidR="0020664D" w:rsidRPr="00207841" w14:paraId="0F8824BD" w14:textId="77777777" w:rsidTr="003B285B">
        <w:trPr>
          <w:trHeight w:val="290"/>
        </w:trPr>
        <w:tc>
          <w:tcPr>
            <w:tcW w:w="1200" w:type="dxa"/>
            <w:shd w:val="clear" w:color="auto" w:fill="auto"/>
            <w:noWrap/>
            <w:vAlign w:val="bottom"/>
          </w:tcPr>
          <w:p w14:paraId="36E326CC" w14:textId="77777777" w:rsidR="0020664D" w:rsidRPr="00522871" w:rsidRDefault="0020664D" w:rsidP="003B285B">
            <w:pPr>
              <w:spacing w:after="0" w:line="240" w:lineRule="auto"/>
              <w:jc w:val="center"/>
              <w:rPr>
                <w:rFonts w:eastAsia="Times New Roman" w:cs="Times New Roman"/>
                <w:color w:val="000000"/>
                <w:szCs w:val="24"/>
                <w:lang w:eastAsia="de-AT"/>
              </w:rPr>
            </w:pPr>
          </w:p>
        </w:tc>
        <w:tc>
          <w:tcPr>
            <w:tcW w:w="8120" w:type="dxa"/>
            <w:shd w:val="clear" w:color="auto" w:fill="auto"/>
            <w:noWrap/>
            <w:vAlign w:val="bottom"/>
          </w:tcPr>
          <w:p w14:paraId="43542E7C"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cs="Times New Roman"/>
                <w:szCs w:val="24"/>
              </w:rPr>
              <w:t>15.12.2020</w:t>
            </w:r>
          </w:p>
        </w:tc>
      </w:tr>
      <w:tr w:rsidR="0020664D" w:rsidRPr="00207841" w14:paraId="0527ABB5" w14:textId="77777777" w:rsidTr="003B285B">
        <w:trPr>
          <w:trHeight w:val="290"/>
        </w:trPr>
        <w:tc>
          <w:tcPr>
            <w:tcW w:w="1200" w:type="dxa"/>
            <w:shd w:val="clear" w:color="auto" w:fill="auto"/>
            <w:noWrap/>
            <w:vAlign w:val="bottom"/>
          </w:tcPr>
          <w:p w14:paraId="74F62A64"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26</w:t>
            </w:r>
          </w:p>
        </w:tc>
        <w:tc>
          <w:tcPr>
            <w:tcW w:w="8120" w:type="dxa"/>
            <w:shd w:val="clear" w:color="auto" w:fill="auto"/>
            <w:noWrap/>
            <w:vAlign w:val="bottom"/>
          </w:tcPr>
          <w:p w14:paraId="22C54653"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Implementieren der Freeze-Funktion</w:t>
            </w:r>
          </w:p>
        </w:tc>
      </w:tr>
      <w:tr w:rsidR="0020664D" w:rsidRPr="00207841" w14:paraId="6928E24E" w14:textId="77777777" w:rsidTr="003B285B">
        <w:trPr>
          <w:trHeight w:val="290"/>
        </w:trPr>
        <w:tc>
          <w:tcPr>
            <w:tcW w:w="1200" w:type="dxa"/>
            <w:shd w:val="clear" w:color="auto" w:fill="auto"/>
            <w:noWrap/>
            <w:vAlign w:val="bottom"/>
          </w:tcPr>
          <w:p w14:paraId="5DF2F227" w14:textId="77777777" w:rsidR="0020664D" w:rsidRPr="00522871" w:rsidRDefault="0020664D" w:rsidP="003B285B">
            <w:pPr>
              <w:spacing w:after="0" w:line="240" w:lineRule="auto"/>
              <w:jc w:val="center"/>
              <w:rPr>
                <w:rFonts w:eastAsia="Times New Roman" w:cs="Times New Roman"/>
                <w:color w:val="000000"/>
                <w:szCs w:val="24"/>
                <w:lang w:eastAsia="de-AT"/>
              </w:rPr>
            </w:pPr>
            <w:r w:rsidRPr="00522871">
              <w:rPr>
                <w:rFonts w:eastAsia="Times New Roman" w:cs="Times New Roman"/>
                <w:color w:val="000000"/>
                <w:szCs w:val="24"/>
                <w:lang w:eastAsia="de-AT"/>
              </w:rPr>
              <w:t>27</w:t>
            </w:r>
          </w:p>
        </w:tc>
        <w:tc>
          <w:tcPr>
            <w:tcW w:w="8120" w:type="dxa"/>
            <w:shd w:val="clear" w:color="auto" w:fill="auto"/>
            <w:noWrap/>
            <w:vAlign w:val="bottom"/>
          </w:tcPr>
          <w:p w14:paraId="4C40B33C" w14:textId="77777777" w:rsidR="0020664D" w:rsidRPr="00522871" w:rsidRDefault="0020664D" w:rsidP="003B285B">
            <w:pPr>
              <w:spacing w:after="0" w:line="240" w:lineRule="auto"/>
              <w:rPr>
                <w:rFonts w:eastAsia="Times New Roman" w:cs="Times New Roman"/>
                <w:color w:val="000000"/>
                <w:szCs w:val="24"/>
                <w:lang w:eastAsia="de-AT"/>
              </w:rPr>
            </w:pPr>
            <w:r w:rsidRPr="00522871">
              <w:rPr>
                <w:rFonts w:eastAsia="Times New Roman" w:cs="Times New Roman"/>
                <w:color w:val="000000"/>
                <w:szCs w:val="24"/>
                <w:lang w:eastAsia="de-AT"/>
              </w:rPr>
              <w:t>Fertigstellen der Dokumentation</w:t>
            </w:r>
          </w:p>
        </w:tc>
      </w:tr>
      <w:tr w:rsidR="0020664D" w:rsidRPr="00207841" w14:paraId="17DD46B9" w14:textId="77777777" w:rsidTr="003B285B">
        <w:trPr>
          <w:trHeight w:val="290"/>
        </w:trPr>
        <w:tc>
          <w:tcPr>
            <w:tcW w:w="1200" w:type="dxa"/>
            <w:shd w:val="clear" w:color="auto" w:fill="auto"/>
            <w:noWrap/>
            <w:vAlign w:val="bottom"/>
          </w:tcPr>
          <w:p w14:paraId="607EBE8C" w14:textId="77777777" w:rsidR="0020664D" w:rsidRPr="00522871" w:rsidRDefault="0020664D" w:rsidP="003B285B">
            <w:pPr>
              <w:spacing w:after="0" w:line="240" w:lineRule="auto"/>
              <w:jc w:val="center"/>
              <w:rPr>
                <w:rFonts w:eastAsia="Times New Roman" w:cs="Times New Roman"/>
                <w:color w:val="000000"/>
                <w:szCs w:val="24"/>
                <w:lang w:eastAsia="de-AT"/>
              </w:rPr>
            </w:pPr>
          </w:p>
        </w:tc>
        <w:tc>
          <w:tcPr>
            <w:tcW w:w="8120" w:type="dxa"/>
            <w:shd w:val="clear" w:color="auto" w:fill="auto"/>
            <w:noWrap/>
            <w:vAlign w:val="bottom"/>
          </w:tcPr>
          <w:p w14:paraId="7960F67E" w14:textId="77777777" w:rsidR="0020664D" w:rsidRPr="00522871" w:rsidRDefault="0020664D" w:rsidP="0020664D">
            <w:pPr>
              <w:keepNext/>
              <w:spacing w:after="0" w:line="240" w:lineRule="auto"/>
              <w:rPr>
                <w:rFonts w:eastAsia="Times New Roman" w:cs="Times New Roman"/>
                <w:color w:val="000000"/>
                <w:szCs w:val="24"/>
                <w:lang w:eastAsia="de-AT"/>
              </w:rPr>
            </w:pPr>
            <w:r w:rsidRPr="00522871">
              <w:rPr>
                <w:rFonts w:cs="Times New Roman"/>
                <w:szCs w:val="24"/>
              </w:rPr>
              <w:t>30.1.2021</w:t>
            </w:r>
          </w:p>
        </w:tc>
      </w:tr>
    </w:tbl>
    <w:p w14:paraId="1EEEDFEE" w14:textId="4BA1CCAA" w:rsidR="0020664D" w:rsidRDefault="0020664D" w:rsidP="0020664D">
      <w:pPr>
        <w:pStyle w:val="Beschriftung"/>
      </w:pPr>
      <w:bookmarkStart w:id="736" w:name="_Toc68186785"/>
      <w:r>
        <w:t xml:space="preserve">Tabelle </w:t>
      </w:r>
      <w:fldSimple w:instr=" SEQ Tabelle \* ARABIC ">
        <w:r w:rsidR="00187300">
          <w:rPr>
            <w:noProof/>
          </w:rPr>
          <w:t>5</w:t>
        </w:r>
      </w:fldSimple>
      <w:r>
        <w:t xml:space="preserve"> Zeitplan</w:t>
      </w:r>
      <w:bookmarkEnd w:id="736"/>
    </w:p>
    <w:p w14:paraId="4D117431" w14:textId="77777777" w:rsidR="0020664D" w:rsidRDefault="0020664D" w:rsidP="0020664D"/>
    <w:p w14:paraId="31A367A0" w14:textId="77777777" w:rsidR="0020664D" w:rsidRDefault="0020664D" w:rsidP="0020664D"/>
    <w:p w14:paraId="64CB2736" w14:textId="77777777" w:rsidR="0020664D" w:rsidRDefault="0020664D" w:rsidP="0020664D"/>
    <w:p w14:paraId="60AC2466" w14:textId="77777777" w:rsidR="0020664D" w:rsidRDefault="0020664D" w:rsidP="0020664D"/>
    <w:p w14:paraId="46FD3878" w14:textId="77777777" w:rsidR="0020664D" w:rsidRPr="00D2632F" w:rsidRDefault="0020664D" w:rsidP="0020664D"/>
    <w:p w14:paraId="4D40DD3A" w14:textId="31830336" w:rsidR="00C10BEC" w:rsidRPr="00C10BEC" w:rsidRDefault="0020664D" w:rsidP="00C10BEC">
      <w:pPr>
        <w:pStyle w:val="berschrift2"/>
      </w:pPr>
      <w:bookmarkStart w:id="737" w:name="_Toc68186660"/>
      <w:r w:rsidRPr="00EE645A">
        <w:lastRenderedPageBreak/>
        <w:t>Zeitaufzeichnung</w:t>
      </w:r>
      <w:bookmarkEnd w:id="737"/>
    </w:p>
    <w:p w14:paraId="7597BB19" w14:textId="32A9761E" w:rsidR="0020664D" w:rsidRDefault="0020664D" w:rsidP="0020664D">
      <w:pPr>
        <w:pStyle w:val="berschrift3"/>
      </w:pPr>
      <w:bookmarkStart w:id="738" w:name="_Toc68186661"/>
      <w:r>
        <w:t>Lalic Sebastijan</w:t>
      </w:r>
      <w:bookmarkEnd w:id="738"/>
    </w:p>
    <w:p w14:paraId="4BAD1DC4" w14:textId="77777777" w:rsidR="003066B9" w:rsidRDefault="003066B9" w:rsidP="003066B9">
      <w:pPr>
        <w:keepNext/>
      </w:pPr>
      <w:r>
        <w:rPr>
          <w:noProof/>
        </w:rPr>
        <w:drawing>
          <wp:inline distT="0" distB="0" distL="0" distR="0" wp14:anchorId="174061F4" wp14:editId="36C227BE">
            <wp:extent cx="5760720" cy="305308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053080"/>
                    </a:xfrm>
                    <a:prstGeom prst="rect">
                      <a:avLst/>
                    </a:prstGeom>
                  </pic:spPr>
                </pic:pic>
              </a:graphicData>
            </a:graphic>
          </wp:inline>
        </w:drawing>
      </w:r>
    </w:p>
    <w:p w14:paraId="2A251CAA" w14:textId="033D0EB7" w:rsidR="003066B9" w:rsidRDefault="003066B9" w:rsidP="003066B9">
      <w:pPr>
        <w:pStyle w:val="Beschriftung"/>
      </w:pPr>
      <w:bookmarkStart w:id="739" w:name="_Toc68186778"/>
      <w:r>
        <w:t xml:space="preserve">Abbildung </w:t>
      </w:r>
      <w:fldSimple w:instr=" SEQ Abbildung \* ARABIC ">
        <w:r w:rsidR="00187300">
          <w:rPr>
            <w:noProof/>
          </w:rPr>
          <w:t>115</w:t>
        </w:r>
      </w:fldSimple>
      <w:r>
        <w:t xml:space="preserve"> Stundenaufzeichnung Lalic Sebastijan</w:t>
      </w:r>
      <w:bookmarkEnd w:id="739"/>
    </w:p>
    <w:p w14:paraId="18BC5EF3" w14:textId="742E8EC4" w:rsidR="00745BA9" w:rsidRPr="00745BA9" w:rsidRDefault="00745BA9" w:rsidP="00745BA9">
      <w:r>
        <w:t>Gesamt</w:t>
      </w:r>
      <w:r w:rsidR="00C7635E">
        <w:t xml:space="preserve"> Lalic</w:t>
      </w:r>
      <w:r>
        <w:t>: 181.2 Stunden</w:t>
      </w:r>
    </w:p>
    <w:p w14:paraId="28623871" w14:textId="2AD771DA" w:rsidR="0020664D" w:rsidRDefault="0020664D" w:rsidP="0020664D">
      <w:pPr>
        <w:pStyle w:val="berschrift3"/>
      </w:pPr>
      <w:bookmarkStart w:id="740" w:name="_Toc68186662"/>
      <w:r>
        <w:t>Stojicic Daniel</w:t>
      </w:r>
      <w:bookmarkEnd w:id="740"/>
    </w:p>
    <w:p w14:paraId="42598B8C" w14:textId="77777777" w:rsidR="001027D4" w:rsidRDefault="001027D4" w:rsidP="001027D4">
      <w:pPr>
        <w:keepNext/>
      </w:pPr>
      <w:r>
        <w:rPr>
          <w:noProof/>
        </w:rPr>
        <w:drawing>
          <wp:inline distT="0" distB="0" distL="0" distR="0" wp14:anchorId="188D0114" wp14:editId="1BD4FAA2">
            <wp:extent cx="5760720" cy="333502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335020"/>
                    </a:xfrm>
                    <a:prstGeom prst="rect">
                      <a:avLst/>
                    </a:prstGeom>
                  </pic:spPr>
                </pic:pic>
              </a:graphicData>
            </a:graphic>
          </wp:inline>
        </w:drawing>
      </w:r>
    </w:p>
    <w:p w14:paraId="26378C7E" w14:textId="4B2CD57B" w:rsidR="001027D4" w:rsidRDefault="001027D4" w:rsidP="001027D4">
      <w:pPr>
        <w:pStyle w:val="Beschriftung"/>
      </w:pPr>
      <w:bookmarkStart w:id="741" w:name="_Toc68186779"/>
      <w:r>
        <w:t xml:space="preserve">Abbildung </w:t>
      </w:r>
      <w:fldSimple w:instr=" SEQ Abbildung \* ARABIC ">
        <w:r w:rsidR="00187300">
          <w:rPr>
            <w:noProof/>
          </w:rPr>
          <w:t>116</w:t>
        </w:r>
      </w:fldSimple>
      <w:r>
        <w:t xml:space="preserve"> Stundenaufzeichnung Stojicic Daniel</w:t>
      </w:r>
      <w:bookmarkEnd w:id="741"/>
    </w:p>
    <w:p w14:paraId="0F98CCD9" w14:textId="57123130" w:rsidR="001027D4" w:rsidRPr="001027D4" w:rsidRDefault="001027D4" w:rsidP="001027D4">
      <w:r>
        <w:t>Gesamt</w:t>
      </w:r>
      <w:r w:rsidR="00C7635E">
        <w:t xml:space="preserve"> Stojicic</w:t>
      </w:r>
      <w:r>
        <w:t xml:space="preserve">: 205.75 </w:t>
      </w:r>
      <w:r w:rsidR="00745BA9">
        <w:t>Stunden</w:t>
      </w:r>
    </w:p>
    <w:p w14:paraId="060E9971" w14:textId="1606167A" w:rsidR="0020664D" w:rsidRDefault="0020664D" w:rsidP="0020664D">
      <w:pPr>
        <w:pStyle w:val="berschrift3"/>
      </w:pPr>
      <w:bookmarkStart w:id="742" w:name="_Toc68186663"/>
      <w:r>
        <w:lastRenderedPageBreak/>
        <w:t>Stundner Marco</w:t>
      </w:r>
      <w:bookmarkEnd w:id="742"/>
    </w:p>
    <w:p w14:paraId="731C441C" w14:textId="77777777" w:rsidR="003066B9" w:rsidRDefault="003066B9" w:rsidP="003066B9">
      <w:pPr>
        <w:keepNext/>
      </w:pPr>
      <w:r>
        <w:rPr>
          <w:noProof/>
        </w:rPr>
        <w:drawing>
          <wp:inline distT="0" distB="0" distL="0" distR="0" wp14:anchorId="63384D70" wp14:editId="136C04DD">
            <wp:extent cx="5760720" cy="33362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336290"/>
                    </a:xfrm>
                    <a:prstGeom prst="rect">
                      <a:avLst/>
                    </a:prstGeom>
                  </pic:spPr>
                </pic:pic>
              </a:graphicData>
            </a:graphic>
          </wp:inline>
        </w:drawing>
      </w:r>
    </w:p>
    <w:p w14:paraId="0298F24F" w14:textId="18EA5E14" w:rsidR="003066B9" w:rsidRDefault="003066B9" w:rsidP="003066B9">
      <w:pPr>
        <w:pStyle w:val="Beschriftung"/>
      </w:pPr>
      <w:bookmarkStart w:id="743" w:name="_Toc68186780"/>
      <w:r>
        <w:t xml:space="preserve">Abbildung </w:t>
      </w:r>
      <w:fldSimple w:instr=" SEQ Abbildung \* ARABIC ">
        <w:r w:rsidR="00187300">
          <w:rPr>
            <w:noProof/>
          </w:rPr>
          <w:t>117</w:t>
        </w:r>
      </w:fldSimple>
      <w:r>
        <w:t xml:space="preserve"> Stundenaufzeichnung Stundner Marco</w:t>
      </w:r>
      <w:bookmarkEnd w:id="743"/>
    </w:p>
    <w:p w14:paraId="5237CF1B" w14:textId="43A24CAE" w:rsidR="00745BA9" w:rsidRPr="00745BA9" w:rsidRDefault="00745BA9" w:rsidP="00745BA9">
      <w:r>
        <w:t>Gesamt</w:t>
      </w:r>
      <w:r w:rsidR="00C7635E">
        <w:t xml:space="preserve"> Stundner</w:t>
      </w:r>
      <w:r>
        <w:t>: 181.5 Stunden</w:t>
      </w:r>
    </w:p>
    <w:p w14:paraId="0DFEB867" w14:textId="0714F1DD" w:rsidR="000965A1" w:rsidRPr="00D577C1" w:rsidRDefault="000965A1" w:rsidP="000965A1">
      <w:pPr>
        <w:pStyle w:val="berschrift1"/>
        <w:rPr>
          <w:rFonts w:cs="Times New Roman"/>
        </w:rPr>
      </w:pPr>
      <w:bookmarkStart w:id="744" w:name="_Toc68186664"/>
      <w:r w:rsidRPr="00D577C1">
        <w:rPr>
          <w:rFonts w:cs="Times New Roman"/>
        </w:rPr>
        <w:lastRenderedPageBreak/>
        <w:t xml:space="preserve">Verzeichnis der Abbildungen, Tabellen und </w:t>
      </w:r>
      <w:r w:rsidR="00A13B02">
        <w:rPr>
          <w:rFonts w:cs="Times New Roman"/>
        </w:rPr>
        <w:t>Formeln</w:t>
      </w:r>
      <w:bookmarkEnd w:id="744"/>
    </w:p>
    <w:p w14:paraId="196E56C5" w14:textId="692BED04" w:rsidR="000965A1" w:rsidRDefault="000965A1" w:rsidP="000965A1">
      <w:pPr>
        <w:pStyle w:val="berschrift2"/>
        <w:rPr>
          <w:rFonts w:cs="Times New Roman"/>
        </w:rPr>
      </w:pPr>
      <w:bookmarkStart w:id="745" w:name="_Toc68186665"/>
      <w:r w:rsidRPr="00D577C1">
        <w:rPr>
          <w:rFonts w:cs="Times New Roman"/>
        </w:rPr>
        <w:t>Abbildungsverzeichnis</w:t>
      </w:r>
      <w:bookmarkEnd w:id="745"/>
      <w:r w:rsidRPr="00D577C1">
        <w:rPr>
          <w:rFonts w:cs="Times New Roman"/>
        </w:rPr>
        <w:t xml:space="preserve"> </w:t>
      </w:r>
    </w:p>
    <w:p w14:paraId="3D22BDFC" w14:textId="51B7F942" w:rsidR="00187300" w:rsidRDefault="00A13B02">
      <w:pPr>
        <w:pStyle w:val="Abbildungsverzeichnis"/>
        <w:tabs>
          <w:tab w:val="right" w:leader="dot" w:pos="9062"/>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w:anchor="_Toc68186669" w:history="1">
        <w:r w:rsidR="00187300" w:rsidRPr="005D6080">
          <w:rPr>
            <w:rStyle w:val="Hyperlink"/>
            <w:noProof/>
          </w:rPr>
          <w:t>Abbildung 1 Blockschaltbild der CSSU</w:t>
        </w:r>
        <w:r w:rsidR="00187300">
          <w:rPr>
            <w:noProof/>
            <w:webHidden/>
          </w:rPr>
          <w:tab/>
        </w:r>
        <w:r w:rsidR="00187300">
          <w:rPr>
            <w:noProof/>
            <w:webHidden/>
          </w:rPr>
          <w:fldChar w:fldCharType="begin"/>
        </w:r>
        <w:r w:rsidR="00187300">
          <w:rPr>
            <w:noProof/>
            <w:webHidden/>
          </w:rPr>
          <w:instrText xml:space="preserve"> PAGEREF _Toc68186669 \h </w:instrText>
        </w:r>
        <w:r w:rsidR="00187300">
          <w:rPr>
            <w:noProof/>
            <w:webHidden/>
          </w:rPr>
        </w:r>
        <w:r w:rsidR="00187300">
          <w:rPr>
            <w:noProof/>
            <w:webHidden/>
          </w:rPr>
          <w:fldChar w:fldCharType="separate"/>
        </w:r>
        <w:r w:rsidR="00187300">
          <w:rPr>
            <w:noProof/>
            <w:webHidden/>
          </w:rPr>
          <w:t>13</w:t>
        </w:r>
        <w:r w:rsidR="00187300">
          <w:rPr>
            <w:noProof/>
            <w:webHidden/>
          </w:rPr>
          <w:fldChar w:fldCharType="end"/>
        </w:r>
      </w:hyperlink>
    </w:p>
    <w:p w14:paraId="78DF4389" w14:textId="2B71FA43"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0" w:history="1">
        <w:r w:rsidR="00187300" w:rsidRPr="005D6080">
          <w:rPr>
            <w:rStyle w:val="Hyperlink"/>
            <w:noProof/>
          </w:rPr>
          <w:t>Abbildung 2 Gliederung des Projektmanagements</w:t>
        </w:r>
        <w:r w:rsidR="00187300">
          <w:rPr>
            <w:noProof/>
            <w:webHidden/>
          </w:rPr>
          <w:tab/>
        </w:r>
        <w:r w:rsidR="00187300">
          <w:rPr>
            <w:noProof/>
            <w:webHidden/>
          </w:rPr>
          <w:fldChar w:fldCharType="begin"/>
        </w:r>
        <w:r w:rsidR="00187300">
          <w:rPr>
            <w:noProof/>
            <w:webHidden/>
          </w:rPr>
          <w:instrText xml:space="preserve"> PAGEREF _Toc68186670 \h </w:instrText>
        </w:r>
        <w:r w:rsidR="00187300">
          <w:rPr>
            <w:noProof/>
            <w:webHidden/>
          </w:rPr>
        </w:r>
        <w:r w:rsidR="00187300">
          <w:rPr>
            <w:noProof/>
            <w:webHidden/>
          </w:rPr>
          <w:fldChar w:fldCharType="separate"/>
        </w:r>
        <w:r w:rsidR="00187300">
          <w:rPr>
            <w:noProof/>
            <w:webHidden/>
          </w:rPr>
          <w:t>15</w:t>
        </w:r>
        <w:r w:rsidR="00187300">
          <w:rPr>
            <w:noProof/>
            <w:webHidden/>
          </w:rPr>
          <w:fldChar w:fldCharType="end"/>
        </w:r>
      </w:hyperlink>
    </w:p>
    <w:p w14:paraId="282EDA8E" w14:textId="7C972E87"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1" w:history="1">
        <w:r w:rsidR="00187300" w:rsidRPr="005D6080">
          <w:rPr>
            <w:rStyle w:val="Hyperlink"/>
            <w:noProof/>
          </w:rPr>
          <w:t>Abbildung 3 Gliederung der Regelungsentwicklung</w:t>
        </w:r>
        <w:r w:rsidR="00187300">
          <w:rPr>
            <w:noProof/>
            <w:webHidden/>
          </w:rPr>
          <w:tab/>
        </w:r>
        <w:r w:rsidR="00187300">
          <w:rPr>
            <w:noProof/>
            <w:webHidden/>
          </w:rPr>
          <w:fldChar w:fldCharType="begin"/>
        </w:r>
        <w:r w:rsidR="00187300">
          <w:rPr>
            <w:noProof/>
            <w:webHidden/>
          </w:rPr>
          <w:instrText xml:space="preserve"> PAGEREF _Toc68186671 \h </w:instrText>
        </w:r>
        <w:r w:rsidR="00187300">
          <w:rPr>
            <w:noProof/>
            <w:webHidden/>
          </w:rPr>
        </w:r>
        <w:r w:rsidR="00187300">
          <w:rPr>
            <w:noProof/>
            <w:webHidden/>
          </w:rPr>
          <w:fldChar w:fldCharType="separate"/>
        </w:r>
        <w:r w:rsidR="00187300">
          <w:rPr>
            <w:noProof/>
            <w:webHidden/>
          </w:rPr>
          <w:t>16</w:t>
        </w:r>
        <w:r w:rsidR="00187300">
          <w:rPr>
            <w:noProof/>
            <w:webHidden/>
          </w:rPr>
          <w:fldChar w:fldCharType="end"/>
        </w:r>
      </w:hyperlink>
    </w:p>
    <w:p w14:paraId="28832FC3" w14:textId="4114657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2" w:history="1">
        <w:r w:rsidR="00187300" w:rsidRPr="005D6080">
          <w:rPr>
            <w:rStyle w:val="Hyperlink"/>
            <w:noProof/>
          </w:rPr>
          <w:t>Abbildung 4 Gliederung der Softwareentwicklung</w:t>
        </w:r>
        <w:r w:rsidR="00187300">
          <w:rPr>
            <w:noProof/>
            <w:webHidden/>
          </w:rPr>
          <w:tab/>
        </w:r>
        <w:r w:rsidR="00187300">
          <w:rPr>
            <w:noProof/>
            <w:webHidden/>
          </w:rPr>
          <w:fldChar w:fldCharType="begin"/>
        </w:r>
        <w:r w:rsidR="00187300">
          <w:rPr>
            <w:noProof/>
            <w:webHidden/>
          </w:rPr>
          <w:instrText xml:space="preserve"> PAGEREF _Toc68186672 \h </w:instrText>
        </w:r>
        <w:r w:rsidR="00187300">
          <w:rPr>
            <w:noProof/>
            <w:webHidden/>
          </w:rPr>
        </w:r>
        <w:r w:rsidR="00187300">
          <w:rPr>
            <w:noProof/>
            <w:webHidden/>
          </w:rPr>
          <w:fldChar w:fldCharType="separate"/>
        </w:r>
        <w:r w:rsidR="00187300">
          <w:rPr>
            <w:noProof/>
            <w:webHidden/>
          </w:rPr>
          <w:t>17</w:t>
        </w:r>
        <w:r w:rsidR="00187300">
          <w:rPr>
            <w:noProof/>
            <w:webHidden/>
          </w:rPr>
          <w:fldChar w:fldCharType="end"/>
        </w:r>
      </w:hyperlink>
    </w:p>
    <w:p w14:paraId="4BCC0BD4" w14:textId="48AA12F5"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3" w:history="1">
        <w:r w:rsidR="00187300" w:rsidRPr="005D6080">
          <w:rPr>
            <w:rStyle w:val="Hyperlink"/>
            <w:noProof/>
          </w:rPr>
          <w:t>Abbildung 5 Gliederung der Hardwareentwicklung</w:t>
        </w:r>
        <w:r w:rsidR="00187300">
          <w:rPr>
            <w:noProof/>
            <w:webHidden/>
          </w:rPr>
          <w:tab/>
        </w:r>
        <w:r w:rsidR="00187300">
          <w:rPr>
            <w:noProof/>
            <w:webHidden/>
          </w:rPr>
          <w:fldChar w:fldCharType="begin"/>
        </w:r>
        <w:r w:rsidR="00187300">
          <w:rPr>
            <w:noProof/>
            <w:webHidden/>
          </w:rPr>
          <w:instrText xml:space="preserve"> PAGEREF _Toc68186673 \h </w:instrText>
        </w:r>
        <w:r w:rsidR="00187300">
          <w:rPr>
            <w:noProof/>
            <w:webHidden/>
          </w:rPr>
        </w:r>
        <w:r w:rsidR="00187300">
          <w:rPr>
            <w:noProof/>
            <w:webHidden/>
          </w:rPr>
          <w:fldChar w:fldCharType="separate"/>
        </w:r>
        <w:r w:rsidR="00187300">
          <w:rPr>
            <w:noProof/>
            <w:webHidden/>
          </w:rPr>
          <w:t>18</w:t>
        </w:r>
        <w:r w:rsidR="00187300">
          <w:rPr>
            <w:noProof/>
            <w:webHidden/>
          </w:rPr>
          <w:fldChar w:fldCharType="end"/>
        </w:r>
      </w:hyperlink>
    </w:p>
    <w:p w14:paraId="6DEEA27F" w14:textId="43E6720F"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4" w:history="1">
        <w:r w:rsidR="00187300" w:rsidRPr="005D6080">
          <w:rPr>
            <w:rStyle w:val="Hyperlink"/>
            <w:noProof/>
          </w:rPr>
          <w:t>Abbildung 6 Gliederung der Mechanischen Entwicklung</w:t>
        </w:r>
        <w:r w:rsidR="00187300">
          <w:rPr>
            <w:noProof/>
            <w:webHidden/>
          </w:rPr>
          <w:tab/>
        </w:r>
        <w:r w:rsidR="00187300">
          <w:rPr>
            <w:noProof/>
            <w:webHidden/>
          </w:rPr>
          <w:fldChar w:fldCharType="begin"/>
        </w:r>
        <w:r w:rsidR="00187300">
          <w:rPr>
            <w:noProof/>
            <w:webHidden/>
          </w:rPr>
          <w:instrText xml:space="preserve"> PAGEREF _Toc68186674 \h </w:instrText>
        </w:r>
        <w:r w:rsidR="00187300">
          <w:rPr>
            <w:noProof/>
            <w:webHidden/>
          </w:rPr>
        </w:r>
        <w:r w:rsidR="00187300">
          <w:rPr>
            <w:noProof/>
            <w:webHidden/>
          </w:rPr>
          <w:fldChar w:fldCharType="separate"/>
        </w:r>
        <w:r w:rsidR="00187300">
          <w:rPr>
            <w:noProof/>
            <w:webHidden/>
          </w:rPr>
          <w:t>19</w:t>
        </w:r>
        <w:r w:rsidR="00187300">
          <w:rPr>
            <w:noProof/>
            <w:webHidden/>
          </w:rPr>
          <w:fldChar w:fldCharType="end"/>
        </w:r>
      </w:hyperlink>
    </w:p>
    <w:p w14:paraId="76DCE436" w14:textId="28A2C53F"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5" w:history="1">
        <w:r w:rsidR="00187300" w:rsidRPr="005D6080">
          <w:rPr>
            <w:rStyle w:val="Hyperlink"/>
            <w:rFonts w:cs="Times New Roman"/>
            <w:noProof/>
          </w:rPr>
          <w:t>Abbildung 7 Standardregelkreis [1]</w:t>
        </w:r>
        <w:r w:rsidR="00187300">
          <w:rPr>
            <w:noProof/>
            <w:webHidden/>
          </w:rPr>
          <w:tab/>
        </w:r>
        <w:r w:rsidR="00187300">
          <w:rPr>
            <w:noProof/>
            <w:webHidden/>
          </w:rPr>
          <w:fldChar w:fldCharType="begin"/>
        </w:r>
        <w:r w:rsidR="00187300">
          <w:rPr>
            <w:noProof/>
            <w:webHidden/>
          </w:rPr>
          <w:instrText xml:space="preserve"> PAGEREF _Toc68186675 \h </w:instrText>
        </w:r>
        <w:r w:rsidR="00187300">
          <w:rPr>
            <w:noProof/>
            <w:webHidden/>
          </w:rPr>
        </w:r>
        <w:r w:rsidR="00187300">
          <w:rPr>
            <w:noProof/>
            <w:webHidden/>
          </w:rPr>
          <w:fldChar w:fldCharType="separate"/>
        </w:r>
        <w:r w:rsidR="00187300">
          <w:rPr>
            <w:noProof/>
            <w:webHidden/>
          </w:rPr>
          <w:t>21</w:t>
        </w:r>
        <w:r w:rsidR="00187300">
          <w:rPr>
            <w:noProof/>
            <w:webHidden/>
          </w:rPr>
          <w:fldChar w:fldCharType="end"/>
        </w:r>
      </w:hyperlink>
    </w:p>
    <w:p w14:paraId="132BD20C" w14:textId="7370AA76"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6" w:history="1">
        <w:r w:rsidR="00187300" w:rsidRPr="005D6080">
          <w:rPr>
            <w:rStyle w:val="Hyperlink"/>
            <w:noProof/>
          </w:rPr>
          <w:t>Abbildung 8 Getriebemotor Systembetrachtung für die Übertragungsfunktion</w:t>
        </w:r>
        <w:r w:rsidR="00187300">
          <w:rPr>
            <w:noProof/>
            <w:webHidden/>
          </w:rPr>
          <w:tab/>
        </w:r>
        <w:r w:rsidR="00187300">
          <w:rPr>
            <w:noProof/>
            <w:webHidden/>
          </w:rPr>
          <w:fldChar w:fldCharType="begin"/>
        </w:r>
        <w:r w:rsidR="00187300">
          <w:rPr>
            <w:noProof/>
            <w:webHidden/>
          </w:rPr>
          <w:instrText xml:space="preserve"> PAGEREF _Toc68186676 \h </w:instrText>
        </w:r>
        <w:r w:rsidR="00187300">
          <w:rPr>
            <w:noProof/>
            <w:webHidden/>
          </w:rPr>
        </w:r>
        <w:r w:rsidR="00187300">
          <w:rPr>
            <w:noProof/>
            <w:webHidden/>
          </w:rPr>
          <w:fldChar w:fldCharType="separate"/>
        </w:r>
        <w:r w:rsidR="00187300">
          <w:rPr>
            <w:noProof/>
            <w:webHidden/>
          </w:rPr>
          <w:t>23</w:t>
        </w:r>
        <w:r w:rsidR="00187300">
          <w:rPr>
            <w:noProof/>
            <w:webHidden/>
          </w:rPr>
          <w:fldChar w:fldCharType="end"/>
        </w:r>
      </w:hyperlink>
    </w:p>
    <w:p w14:paraId="1325D587" w14:textId="36BC81A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7" w:history="1">
        <w:r w:rsidR="00187300" w:rsidRPr="005D6080">
          <w:rPr>
            <w:rStyle w:val="Hyperlink"/>
            <w:noProof/>
          </w:rPr>
          <w:t>Abbildung 9 Funktionsprinzip optischer Encoder [3]</w:t>
        </w:r>
        <w:r w:rsidR="00187300">
          <w:rPr>
            <w:noProof/>
            <w:webHidden/>
          </w:rPr>
          <w:tab/>
        </w:r>
        <w:r w:rsidR="00187300">
          <w:rPr>
            <w:noProof/>
            <w:webHidden/>
          </w:rPr>
          <w:fldChar w:fldCharType="begin"/>
        </w:r>
        <w:r w:rsidR="00187300">
          <w:rPr>
            <w:noProof/>
            <w:webHidden/>
          </w:rPr>
          <w:instrText xml:space="preserve"> PAGEREF _Toc68186677 \h </w:instrText>
        </w:r>
        <w:r w:rsidR="00187300">
          <w:rPr>
            <w:noProof/>
            <w:webHidden/>
          </w:rPr>
        </w:r>
        <w:r w:rsidR="00187300">
          <w:rPr>
            <w:noProof/>
            <w:webHidden/>
          </w:rPr>
          <w:fldChar w:fldCharType="separate"/>
        </w:r>
        <w:r w:rsidR="00187300">
          <w:rPr>
            <w:noProof/>
            <w:webHidden/>
          </w:rPr>
          <w:t>24</w:t>
        </w:r>
        <w:r w:rsidR="00187300">
          <w:rPr>
            <w:noProof/>
            <w:webHidden/>
          </w:rPr>
          <w:fldChar w:fldCharType="end"/>
        </w:r>
      </w:hyperlink>
    </w:p>
    <w:p w14:paraId="2D7D543E" w14:textId="3ED0B520"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8" w:history="1">
        <w:r w:rsidR="00187300" w:rsidRPr="005D6080">
          <w:rPr>
            <w:rStyle w:val="Hyperlink"/>
            <w:noProof/>
          </w:rPr>
          <w:t>Abbildung 10 Quadratur Signal des Encoders [4]</w:t>
        </w:r>
        <w:r w:rsidR="00187300">
          <w:rPr>
            <w:noProof/>
            <w:webHidden/>
          </w:rPr>
          <w:tab/>
        </w:r>
        <w:r w:rsidR="00187300">
          <w:rPr>
            <w:noProof/>
            <w:webHidden/>
          </w:rPr>
          <w:fldChar w:fldCharType="begin"/>
        </w:r>
        <w:r w:rsidR="00187300">
          <w:rPr>
            <w:noProof/>
            <w:webHidden/>
          </w:rPr>
          <w:instrText xml:space="preserve"> PAGEREF _Toc68186678 \h </w:instrText>
        </w:r>
        <w:r w:rsidR="00187300">
          <w:rPr>
            <w:noProof/>
            <w:webHidden/>
          </w:rPr>
        </w:r>
        <w:r w:rsidR="00187300">
          <w:rPr>
            <w:noProof/>
            <w:webHidden/>
          </w:rPr>
          <w:fldChar w:fldCharType="separate"/>
        </w:r>
        <w:r w:rsidR="00187300">
          <w:rPr>
            <w:noProof/>
            <w:webHidden/>
          </w:rPr>
          <w:t>24</w:t>
        </w:r>
        <w:r w:rsidR="00187300">
          <w:rPr>
            <w:noProof/>
            <w:webHidden/>
          </w:rPr>
          <w:fldChar w:fldCharType="end"/>
        </w:r>
      </w:hyperlink>
    </w:p>
    <w:p w14:paraId="3C158AD7" w14:textId="67956BF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79" w:history="1">
        <w:r w:rsidR="00187300" w:rsidRPr="005D6080">
          <w:rPr>
            <w:rStyle w:val="Hyperlink"/>
            <w:noProof/>
          </w:rPr>
          <w:t>Abbildung 11 Getriebemotor Encoder Datenerfassung</w:t>
        </w:r>
        <w:r w:rsidR="00187300">
          <w:rPr>
            <w:noProof/>
            <w:webHidden/>
          </w:rPr>
          <w:tab/>
        </w:r>
        <w:r w:rsidR="00187300">
          <w:rPr>
            <w:noProof/>
            <w:webHidden/>
          </w:rPr>
          <w:fldChar w:fldCharType="begin"/>
        </w:r>
        <w:r w:rsidR="00187300">
          <w:rPr>
            <w:noProof/>
            <w:webHidden/>
          </w:rPr>
          <w:instrText xml:space="preserve"> PAGEREF _Toc68186679 \h </w:instrText>
        </w:r>
        <w:r w:rsidR="00187300">
          <w:rPr>
            <w:noProof/>
            <w:webHidden/>
          </w:rPr>
        </w:r>
        <w:r w:rsidR="00187300">
          <w:rPr>
            <w:noProof/>
            <w:webHidden/>
          </w:rPr>
          <w:fldChar w:fldCharType="separate"/>
        </w:r>
        <w:r w:rsidR="00187300">
          <w:rPr>
            <w:noProof/>
            <w:webHidden/>
          </w:rPr>
          <w:t>25</w:t>
        </w:r>
        <w:r w:rsidR="00187300">
          <w:rPr>
            <w:noProof/>
            <w:webHidden/>
          </w:rPr>
          <w:fldChar w:fldCharType="end"/>
        </w:r>
      </w:hyperlink>
    </w:p>
    <w:p w14:paraId="217C3C6A" w14:textId="23F3C25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0" w:history="1">
        <w:r w:rsidR="00187300" w:rsidRPr="005D6080">
          <w:rPr>
            <w:rStyle w:val="Hyperlink"/>
            <w:noProof/>
          </w:rPr>
          <w:t>Abbildung 12 Schaltungsaufbau für die System Identifikation</w:t>
        </w:r>
        <w:r w:rsidR="00187300">
          <w:rPr>
            <w:noProof/>
            <w:webHidden/>
          </w:rPr>
          <w:tab/>
        </w:r>
        <w:r w:rsidR="00187300">
          <w:rPr>
            <w:noProof/>
            <w:webHidden/>
          </w:rPr>
          <w:fldChar w:fldCharType="begin"/>
        </w:r>
        <w:r w:rsidR="00187300">
          <w:rPr>
            <w:noProof/>
            <w:webHidden/>
          </w:rPr>
          <w:instrText xml:space="preserve"> PAGEREF _Toc68186680 \h </w:instrText>
        </w:r>
        <w:r w:rsidR="00187300">
          <w:rPr>
            <w:noProof/>
            <w:webHidden/>
          </w:rPr>
        </w:r>
        <w:r w:rsidR="00187300">
          <w:rPr>
            <w:noProof/>
            <w:webHidden/>
          </w:rPr>
          <w:fldChar w:fldCharType="separate"/>
        </w:r>
        <w:r w:rsidR="00187300">
          <w:rPr>
            <w:noProof/>
            <w:webHidden/>
          </w:rPr>
          <w:t>26</w:t>
        </w:r>
        <w:r w:rsidR="00187300">
          <w:rPr>
            <w:noProof/>
            <w:webHidden/>
          </w:rPr>
          <w:fldChar w:fldCharType="end"/>
        </w:r>
      </w:hyperlink>
    </w:p>
    <w:p w14:paraId="36266DF9" w14:textId="63093517"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1" w:history="1">
        <w:r w:rsidR="00187300" w:rsidRPr="005D6080">
          <w:rPr>
            <w:rStyle w:val="Hyperlink"/>
            <w:noProof/>
          </w:rPr>
          <w:t>Abbildung 13 Blockdiagramm des Codes für die System Identifikation</w:t>
        </w:r>
        <w:r w:rsidR="00187300">
          <w:rPr>
            <w:noProof/>
            <w:webHidden/>
          </w:rPr>
          <w:tab/>
        </w:r>
        <w:r w:rsidR="00187300">
          <w:rPr>
            <w:noProof/>
            <w:webHidden/>
          </w:rPr>
          <w:fldChar w:fldCharType="begin"/>
        </w:r>
        <w:r w:rsidR="00187300">
          <w:rPr>
            <w:noProof/>
            <w:webHidden/>
          </w:rPr>
          <w:instrText xml:space="preserve"> PAGEREF _Toc68186681 \h </w:instrText>
        </w:r>
        <w:r w:rsidR="00187300">
          <w:rPr>
            <w:noProof/>
            <w:webHidden/>
          </w:rPr>
        </w:r>
        <w:r w:rsidR="00187300">
          <w:rPr>
            <w:noProof/>
            <w:webHidden/>
          </w:rPr>
          <w:fldChar w:fldCharType="separate"/>
        </w:r>
        <w:r w:rsidR="00187300">
          <w:rPr>
            <w:noProof/>
            <w:webHidden/>
          </w:rPr>
          <w:t>26</w:t>
        </w:r>
        <w:r w:rsidR="00187300">
          <w:rPr>
            <w:noProof/>
            <w:webHidden/>
          </w:rPr>
          <w:fldChar w:fldCharType="end"/>
        </w:r>
      </w:hyperlink>
    </w:p>
    <w:p w14:paraId="7B55BD86" w14:textId="0B2FBFB4"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2" w:history="1">
        <w:r w:rsidR="00187300" w:rsidRPr="005D6080">
          <w:rPr>
            <w:rStyle w:val="Hyperlink"/>
            <w:noProof/>
          </w:rPr>
          <w:t>Abbildung 14 Sprungantwort des Getriebemotors</w:t>
        </w:r>
        <w:r w:rsidR="00187300">
          <w:rPr>
            <w:noProof/>
            <w:webHidden/>
          </w:rPr>
          <w:tab/>
        </w:r>
        <w:r w:rsidR="00187300">
          <w:rPr>
            <w:noProof/>
            <w:webHidden/>
          </w:rPr>
          <w:fldChar w:fldCharType="begin"/>
        </w:r>
        <w:r w:rsidR="00187300">
          <w:rPr>
            <w:noProof/>
            <w:webHidden/>
          </w:rPr>
          <w:instrText xml:space="preserve"> PAGEREF _Toc68186682 \h </w:instrText>
        </w:r>
        <w:r w:rsidR="00187300">
          <w:rPr>
            <w:noProof/>
            <w:webHidden/>
          </w:rPr>
        </w:r>
        <w:r w:rsidR="00187300">
          <w:rPr>
            <w:noProof/>
            <w:webHidden/>
          </w:rPr>
          <w:fldChar w:fldCharType="separate"/>
        </w:r>
        <w:r w:rsidR="00187300">
          <w:rPr>
            <w:noProof/>
            <w:webHidden/>
          </w:rPr>
          <w:t>27</w:t>
        </w:r>
        <w:r w:rsidR="00187300">
          <w:rPr>
            <w:noProof/>
            <w:webHidden/>
          </w:rPr>
          <w:fldChar w:fldCharType="end"/>
        </w:r>
      </w:hyperlink>
    </w:p>
    <w:p w14:paraId="2354B63E" w14:textId="3D089CA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3" w:history="1">
        <w:r w:rsidR="00187300" w:rsidRPr="005D6080">
          <w:rPr>
            <w:rStyle w:val="Hyperlink"/>
            <w:noProof/>
          </w:rPr>
          <w:t>Abbildung 15 allgemeine Übertragungsfunktion PT2-Element [1]</w:t>
        </w:r>
        <w:r w:rsidR="00187300">
          <w:rPr>
            <w:noProof/>
            <w:webHidden/>
          </w:rPr>
          <w:tab/>
        </w:r>
        <w:r w:rsidR="00187300">
          <w:rPr>
            <w:noProof/>
            <w:webHidden/>
          </w:rPr>
          <w:fldChar w:fldCharType="begin"/>
        </w:r>
        <w:r w:rsidR="00187300">
          <w:rPr>
            <w:noProof/>
            <w:webHidden/>
          </w:rPr>
          <w:instrText xml:space="preserve"> PAGEREF _Toc68186683 \h </w:instrText>
        </w:r>
        <w:r w:rsidR="00187300">
          <w:rPr>
            <w:noProof/>
            <w:webHidden/>
          </w:rPr>
        </w:r>
        <w:r w:rsidR="00187300">
          <w:rPr>
            <w:noProof/>
            <w:webHidden/>
          </w:rPr>
          <w:fldChar w:fldCharType="separate"/>
        </w:r>
        <w:r w:rsidR="00187300">
          <w:rPr>
            <w:noProof/>
            <w:webHidden/>
          </w:rPr>
          <w:t>28</w:t>
        </w:r>
        <w:r w:rsidR="00187300">
          <w:rPr>
            <w:noProof/>
            <w:webHidden/>
          </w:rPr>
          <w:fldChar w:fldCharType="end"/>
        </w:r>
      </w:hyperlink>
    </w:p>
    <w:p w14:paraId="03E0260B" w14:textId="2C563836"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4" w:history="1">
        <w:r w:rsidR="00187300" w:rsidRPr="005D6080">
          <w:rPr>
            <w:rStyle w:val="Hyperlink"/>
            <w:noProof/>
          </w:rPr>
          <w:t>Abbildung 16 Sprungantworten von PT2-Elementen mit unterschiedlichen Dämpfungsgraden [1]</w:t>
        </w:r>
        <w:r w:rsidR="00187300">
          <w:rPr>
            <w:noProof/>
            <w:webHidden/>
          </w:rPr>
          <w:tab/>
        </w:r>
        <w:r w:rsidR="00187300">
          <w:rPr>
            <w:noProof/>
            <w:webHidden/>
          </w:rPr>
          <w:fldChar w:fldCharType="begin"/>
        </w:r>
        <w:r w:rsidR="00187300">
          <w:rPr>
            <w:noProof/>
            <w:webHidden/>
          </w:rPr>
          <w:instrText xml:space="preserve"> PAGEREF _Toc68186684 \h </w:instrText>
        </w:r>
        <w:r w:rsidR="00187300">
          <w:rPr>
            <w:noProof/>
            <w:webHidden/>
          </w:rPr>
        </w:r>
        <w:r w:rsidR="00187300">
          <w:rPr>
            <w:noProof/>
            <w:webHidden/>
          </w:rPr>
          <w:fldChar w:fldCharType="separate"/>
        </w:r>
        <w:r w:rsidR="00187300">
          <w:rPr>
            <w:noProof/>
            <w:webHidden/>
          </w:rPr>
          <w:t>28</w:t>
        </w:r>
        <w:r w:rsidR="00187300">
          <w:rPr>
            <w:noProof/>
            <w:webHidden/>
          </w:rPr>
          <w:fldChar w:fldCharType="end"/>
        </w:r>
      </w:hyperlink>
    </w:p>
    <w:p w14:paraId="49202C58" w14:textId="450B8BB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5" w:history="1">
        <w:r w:rsidR="00187300" w:rsidRPr="005D6080">
          <w:rPr>
            <w:rStyle w:val="Hyperlink"/>
            <w:noProof/>
          </w:rPr>
          <w:t>Abbildung 17 Vergleich der manuellen Annäherung mit den realen Daten</w:t>
        </w:r>
        <w:r w:rsidR="00187300">
          <w:rPr>
            <w:noProof/>
            <w:webHidden/>
          </w:rPr>
          <w:tab/>
        </w:r>
        <w:r w:rsidR="00187300">
          <w:rPr>
            <w:noProof/>
            <w:webHidden/>
          </w:rPr>
          <w:fldChar w:fldCharType="begin"/>
        </w:r>
        <w:r w:rsidR="00187300">
          <w:rPr>
            <w:noProof/>
            <w:webHidden/>
          </w:rPr>
          <w:instrText xml:space="preserve"> PAGEREF _Toc68186685 \h </w:instrText>
        </w:r>
        <w:r w:rsidR="00187300">
          <w:rPr>
            <w:noProof/>
            <w:webHidden/>
          </w:rPr>
        </w:r>
        <w:r w:rsidR="00187300">
          <w:rPr>
            <w:noProof/>
            <w:webHidden/>
          </w:rPr>
          <w:fldChar w:fldCharType="separate"/>
        </w:r>
        <w:r w:rsidR="00187300">
          <w:rPr>
            <w:noProof/>
            <w:webHidden/>
          </w:rPr>
          <w:t>29</w:t>
        </w:r>
        <w:r w:rsidR="00187300">
          <w:rPr>
            <w:noProof/>
            <w:webHidden/>
          </w:rPr>
          <w:fldChar w:fldCharType="end"/>
        </w:r>
      </w:hyperlink>
    </w:p>
    <w:p w14:paraId="7251F638" w14:textId="151F4060"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6" w:history="1">
        <w:r w:rsidR="00187300" w:rsidRPr="005D6080">
          <w:rPr>
            <w:rStyle w:val="Hyperlink"/>
            <w:noProof/>
          </w:rPr>
          <w:t>Abbildung 18 Vergleich der Annäherung durch Matlab mit den realen Daten</w:t>
        </w:r>
        <w:r w:rsidR="00187300">
          <w:rPr>
            <w:noProof/>
            <w:webHidden/>
          </w:rPr>
          <w:tab/>
        </w:r>
        <w:r w:rsidR="00187300">
          <w:rPr>
            <w:noProof/>
            <w:webHidden/>
          </w:rPr>
          <w:fldChar w:fldCharType="begin"/>
        </w:r>
        <w:r w:rsidR="00187300">
          <w:rPr>
            <w:noProof/>
            <w:webHidden/>
          </w:rPr>
          <w:instrText xml:space="preserve"> PAGEREF _Toc68186686 \h </w:instrText>
        </w:r>
        <w:r w:rsidR="00187300">
          <w:rPr>
            <w:noProof/>
            <w:webHidden/>
          </w:rPr>
        </w:r>
        <w:r w:rsidR="00187300">
          <w:rPr>
            <w:noProof/>
            <w:webHidden/>
          </w:rPr>
          <w:fldChar w:fldCharType="separate"/>
        </w:r>
        <w:r w:rsidR="00187300">
          <w:rPr>
            <w:noProof/>
            <w:webHidden/>
          </w:rPr>
          <w:t>30</w:t>
        </w:r>
        <w:r w:rsidR="00187300">
          <w:rPr>
            <w:noProof/>
            <w:webHidden/>
          </w:rPr>
          <w:fldChar w:fldCharType="end"/>
        </w:r>
      </w:hyperlink>
    </w:p>
    <w:p w14:paraId="4D5FC2C5" w14:textId="3BD35995"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7" w:history="1">
        <w:r w:rsidR="00187300" w:rsidRPr="005D6080">
          <w:rPr>
            <w:rStyle w:val="Hyperlink"/>
            <w:noProof/>
          </w:rPr>
          <w:t>Abbildung 19 Übertragungsfunktion der Annäherung durch Matlab</w:t>
        </w:r>
        <w:r w:rsidR="00187300">
          <w:rPr>
            <w:noProof/>
            <w:webHidden/>
          </w:rPr>
          <w:tab/>
        </w:r>
        <w:r w:rsidR="00187300">
          <w:rPr>
            <w:noProof/>
            <w:webHidden/>
          </w:rPr>
          <w:fldChar w:fldCharType="begin"/>
        </w:r>
        <w:r w:rsidR="00187300">
          <w:rPr>
            <w:noProof/>
            <w:webHidden/>
          </w:rPr>
          <w:instrText xml:space="preserve"> PAGEREF _Toc68186687 \h </w:instrText>
        </w:r>
        <w:r w:rsidR="00187300">
          <w:rPr>
            <w:noProof/>
            <w:webHidden/>
          </w:rPr>
        </w:r>
        <w:r w:rsidR="00187300">
          <w:rPr>
            <w:noProof/>
            <w:webHidden/>
          </w:rPr>
          <w:fldChar w:fldCharType="separate"/>
        </w:r>
        <w:r w:rsidR="00187300">
          <w:rPr>
            <w:noProof/>
            <w:webHidden/>
          </w:rPr>
          <w:t>30</w:t>
        </w:r>
        <w:r w:rsidR="00187300">
          <w:rPr>
            <w:noProof/>
            <w:webHidden/>
          </w:rPr>
          <w:fldChar w:fldCharType="end"/>
        </w:r>
      </w:hyperlink>
    </w:p>
    <w:p w14:paraId="6DBFE64A" w14:textId="1B61371A"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8" w:history="1">
        <w:r w:rsidR="00187300" w:rsidRPr="005D6080">
          <w:rPr>
            <w:rStyle w:val="Hyperlink"/>
            <w:noProof/>
          </w:rPr>
          <w:t>Abbildung 20 Vergleich der zwei Annäherungen mit den reallen Daten</w:t>
        </w:r>
        <w:r w:rsidR="00187300">
          <w:rPr>
            <w:noProof/>
            <w:webHidden/>
          </w:rPr>
          <w:tab/>
        </w:r>
        <w:r w:rsidR="00187300">
          <w:rPr>
            <w:noProof/>
            <w:webHidden/>
          </w:rPr>
          <w:fldChar w:fldCharType="begin"/>
        </w:r>
        <w:r w:rsidR="00187300">
          <w:rPr>
            <w:noProof/>
            <w:webHidden/>
          </w:rPr>
          <w:instrText xml:space="preserve"> PAGEREF _Toc68186688 \h </w:instrText>
        </w:r>
        <w:r w:rsidR="00187300">
          <w:rPr>
            <w:noProof/>
            <w:webHidden/>
          </w:rPr>
        </w:r>
        <w:r w:rsidR="00187300">
          <w:rPr>
            <w:noProof/>
            <w:webHidden/>
          </w:rPr>
          <w:fldChar w:fldCharType="separate"/>
        </w:r>
        <w:r w:rsidR="00187300">
          <w:rPr>
            <w:noProof/>
            <w:webHidden/>
          </w:rPr>
          <w:t>31</w:t>
        </w:r>
        <w:r w:rsidR="00187300">
          <w:rPr>
            <w:noProof/>
            <w:webHidden/>
          </w:rPr>
          <w:fldChar w:fldCharType="end"/>
        </w:r>
      </w:hyperlink>
    </w:p>
    <w:p w14:paraId="75F2A635" w14:textId="1A03EB25"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89" w:history="1">
        <w:r w:rsidR="00187300" w:rsidRPr="005D6080">
          <w:rPr>
            <w:rStyle w:val="Hyperlink"/>
            <w:noProof/>
          </w:rPr>
          <w:t>Abbildung 21 Übertragungsfunktion des PID Reglers [6]</w:t>
        </w:r>
        <w:r w:rsidR="00187300">
          <w:rPr>
            <w:noProof/>
            <w:webHidden/>
          </w:rPr>
          <w:tab/>
        </w:r>
        <w:r w:rsidR="00187300">
          <w:rPr>
            <w:noProof/>
            <w:webHidden/>
          </w:rPr>
          <w:fldChar w:fldCharType="begin"/>
        </w:r>
        <w:r w:rsidR="00187300">
          <w:rPr>
            <w:noProof/>
            <w:webHidden/>
          </w:rPr>
          <w:instrText xml:space="preserve"> PAGEREF _Toc68186689 \h </w:instrText>
        </w:r>
        <w:r w:rsidR="00187300">
          <w:rPr>
            <w:noProof/>
            <w:webHidden/>
          </w:rPr>
        </w:r>
        <w:r w:rsidR="00187300">
          <w:rPr>
            <w:noProof/>
            <w:webHidden/>
          </w:rPr>
          <w:fldChar w:fldCharType="separate"/>
        </w:r>
        <w:r w:rsidR="00187300">
          <w:rPr>
            <w:noProof/>
            <w:webHidden/>
          </w:rPr>
          <w:t>32</w:t>
        </w:r>
        <w:r w:rsidR="00187300">
          <w:rPr>
            <w:noProof/>
            <w:webHidden/>
          </w:rPr>
          <w:fldChar w:fldCharType="end"/>
        </w:r>
      </w:hyperlink>
    </w:p>
    <w:p w14:paraId="78DF2CDF" w14:textId="6BB81594"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0" w:history="1">
        <w:r w:rsidR="00187300" w:rsidRPr="005D6080">
          <w:rPr>
            <w:rStyle w:val="Hyperlink"/>
            <w:noProof/>
          </w:rPr>
          <w:t>Abbildung 22 Visualisierung der Regler Grundtypen [1]</w:t>
        </w:r>
        <w:r w:rsidR="00187300">
          <w:rPr>
            <w:noProof/>
            <w:webHidden/>
          </w:rPr>
          <w:tab/>
        </w:r>
        <w:r w:rsidR="00187300">
          <w:rPr>
            <w:noProof/>
            <w:webHidden/>
          </w:rPr>
          <w:fldChar w:fldCharType="begin"/>
        </w:r>
        <w:r w:rsidR="00187300">
          <w:rPr>
            <w:noProof/>
            <w:webHidden/>
          </w:rPr>
          <w:instrText xml:space="preserve"> PAGEREF _Toc68186690 \h </w:instrText>
        </w:r>
        <w:r w:rsidR="00187300">
          <w:rPr>
            <w:noProof/>
            <w:webHidden/>
          </w:rPr>
        </w:r>
        <w:r w:rsidR="00187300">
          <w:rPr>
            <w:noProof/>
            <w:webHidden/>
          </w:rPr>
          <w:fldChar w:fldCharType="separate"/>
        </w:r>
        <w:r w:rsidR="00187300">
          <w:rPr>
            <w:noProof/>
            <w:webHidden/>
          </w:rPr>
          <w:t>32</w:t>
        </w:r>
        <w:r w:rsidR="00187300">
          <w:rPr>
            <w:noProof/>
            <w:webHidden/>
          </w:rPr>
          <w:fldChar w:fldCharType="end"/>
        </w:r>
      </w:hyperlink>
    </w:p>
    <w:p w14:paraId="24C95D53" w14:textId="6CE93A8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1" w:history="1">
        <w:r w:rsidR="00187300" w:rsidRPr="005D6080">
          <w:rPr>
            <w:rStyle w:val="Hyperlink"/>
            <w:noProof/>
          </w:rPr>
          <w:t>Abbildung 23 Aufbau der Regelstruktur in Simulink</w:t>
        </w:r>
        <w:r w:rsidR="00187300">
          <w:rPr>
            <w:noProof/>
            <w:webHidden/>
          </w:rPr>
          <w:tab/>
        </w:r>
        <w:r w:rsidR="00187300">
          <w:rPr>
            <w:noProof/>
            <w:webHidden/>
          </w:rPr>
          <w:fldChar w:fldCharType="begin"/>
        </w:r>
        <w:r w:rsidR="00187300">
          <w:rPr>
            <w:noProof/>
            <w:webHidden/>
          </w:rPr>
          <w:instrText xml:space="preserve"> PAGEREF _Toc68186691 \h </w:instrText>
        </w:r>
        <w:r w:rsidR="00187300">
          <w:rPr>
            <w:noProof/>
            <w:webHidden/>
          </w:rPr>
        </w:r>
        <w:r w:rsidR="00187300">
          <w:rPr>
            <w:noProof/>
            <w:webHidden/>
          </w:rPr>
          <w:fldChar w:fldCharType="separate"/>
        </w:r>
        <w:r w:rsidR="00187300">
          <w:rPr>
            <w:noProof/>
            <w:webHidden/>
          </w:rPr>
          <w:t>35</w:t>
        </w:r>
        <w:r w:rsidR="00187300">
          <w:rPr>
            <w:noProof/>
            <w:webHidden/>
          </w:rPr>
          <w:fldChar w:fldCharType="end"/>
        </w:r>
      </w:hyperlink>
    </w:p>
    <w:p w14:paraId="5C0E0BCC" w14:textId="76602073"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2" w:history="1">
        <w:r w:rsidR="00187300" w:rsidRPr="005D6080">
          <w:rPr>
            <w:rStyle w:val="Hyperlink"/>
            <w:noProof/>
          </w:rPr>
          <w:t>Abbildung 24 Stabilitätsgrenze des Regelkreises</w:t>
        </w:r>
        <w:r w:rsidR="00187300">
          <w:rPr>
            <w:noProof/>
            <w:webHidden/>
          </w:rPr>
          <w:tab/>
        </w:r>
        <w:r w:rsidR="00187300">
          <w:rPr>
            <w:noProof/>
            <w:webHidden/>
          </w:rPr>
          <w:fldChar w:fldCharType="begin"/>
        </w:r>
        <w:r w:rsidR="00187300">
          <w:rPr>
            <w:noProof/>
            <w:webHidden/>
          </w:rPr>
          <w:instrText xml:space="preserve"> PAGEREF _Toc68186692 \h </w:instrText>
        </w:r>
        <w:r w:rsidR="00187300">
          <w:rPr>
            <w:noProof/>
            <w:webHidden/>
          </w:rPr>
        </w:r>
        <w:r w:rsidR="00187300">
          <w:rPr>
            <w:noProof/>
            <w:webHidden/>
          </w:rPr>
          <w:fldChar w:fldCharType="separate"/>
        </w:r>
        <w:r w:rsidR="00187300">
          <w:rPr>
            <w:noProof/>
            <w:webHidden/>
          </w:rPr>
          <w:t>36</w:t>
        </w:r>
        <w:r w:rsidR="00187300">
          <w:rPr>
            <w:noProof/>
            <w:webHidden/>
          </w:rPr>
          <w:fldChar w:fldCharType="end"/>
        </w:r>
      </w:hyperlink>
    </w:p>
    <w:p w14:paraId="21E7785D" w14:textId="36B6269E"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3" w:history="1">
        <w:r w:rsidR="00187300" w:rsidRPr="005D6080">
          <w:rPr>
            <w:rStyle w:val="Hyperlink"/>
            <w:noProof/>
          </w:rPr>
          <w:t>Abbildung 25 Erschließung der Proportionalitätskonstanten des PID-Reglers [1]</w:t>
        </w:r>
        <w:r w:rsidR="00187300">
          <w:rPr>
            <w:noProof/>
            <w:webHidden/>
          </w:rPr>
          <w:tab/>
        </w:r>
        <w:r w:rsidR="00187300">
          <w:rPr>
            <w:noProof/>
            <w:webHidden/>
          </w:rPr>
          <w:fldChar w:fldCharType="begin"/>
        </w:r>
        <w:r w:rsidR="00187300">
          <w:rPr>
            <w:noProof/>
            <w:webHidden/>
          </w:rPr>
          <w:instrText xml:space="preserve"> PAGEREF _Toc68186693 \h </w:instrText>
        </w:r>
        <w:r w:rsidR="00187300">
          <w:rPr>
            <w:noProof/>
            <w:webHidden/>
          </w:rPr>
        </w:r>
        <w:r w:rsidR="00187300">
          <w:rPr>
            <w:noProof/>
            <w:webHidden/>
          </w:rPr>
          <w:fldChar w:fldCharType="separate"/>
        </w:r>
        <w:r w:rsidR="00187300">
          <w:rPr>
            <w:noProof/>
            <w:webHidden/>
          </w:rPr>
          <w:t>37</w:t>
        </w:r>
        <w:r w:rsidR="00187300">
          <w:rPr>
            <w:noProof/>
            <w:webHidden/>
          </w:rPr>
          <w:fldChar w:fldCharType="end"/>
        </w:r>
      </w:hyperlink>
    </w:p>
    <w:p w14:paraId="480146CD" w14:textId="132D9961"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4" w:history="1">
        <w:r w:rsidR="00187300" w:rsidRPr="005D6080">
          <w:rPr>
            <w:rStyle w:val="Hyperlink"/>
            <w:noProof/>
          </w:rPr>
          <w:t>Abbildung 26 Sprungantwort der Regelstruktur Z-N-Regler</w:t>
        </w:r>
        <w:r w:rsidR="00187300">
          <w:rPr>
            <w:noProof/>
            <w:webHidden/>
          </w:rPr>
          <w:tab/>
        </w:r>
        <w:r w:rsidR="00187300">
          <w:rPr>
            <w:noProof/>
            <w:webHidden/>
          </w:rPr>
          <w:fldChar w:fldCharType="begin"/>
        </w:r>
        <w:r w:rsidR="00187300">
          <w:rPr>
            <w:noProof/>
            <w:webHidden/>
          </w:rPr>
          <w:instrText xml:space="preserve"> PAGEREF _Toc68186694 \h </w:instrText>
        </w:r>
        <w:r w:rsidR="00187300">
          <w:rPr>
            <w:noProof/>
            <w:webHidden/>
          </w:rPr>
        </w:r>
        <w:r w:rsidR="00187300">
          <w:rPr>
            <w:noProof/>
            <w:webHidden/>
          </w:rPr>
          <w:fldChar w:fldCharType="separate"/>
        </w:r>
        <w:r w:rsidR="00187300">
          <w:rPr>
            <w:noProof/>
            <w:webHidden/>
          </w:rPr>
          <w:t>38</w:t>
        </w:r>
        <w:r w:rsidR="00187300">
          <w:rPr>
            <w:noProof/>
            <w:webHidden/>
          </w:rPr>
          <w:fldChar w:fldCharType="end"/>
        </w:r>
      </w:hyperlink>
    </w:p>
    <w:p w14:paraId="7405F718" w14:textId="07A2B0F1"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5" w:history="1">
        <w:r w:rsidR="00187300" w:rsidRPr="005D6080">
          <w:rPr>
            <w:rStyle w:val="Hyperlink"/>
            <w:noProof/>
          </w:rPr>
          <w:t>Abbildung 27 Regelkreisdarstellungen</w:t>
        </w:r>
        <w:r w:rsidR="00187300">
          <w:rPr>
            <w:noProof/>
            <w:webHidden/>
          </w:rPr>
          <w:tab/>
        </w:r>
        <w:r w:rsidR="00187300">
          <w:rPr>
            <w:noProof/>
            <w:webHidden/>
          </w:rPr>
          <w:fldChar w:fldCharType="begin"/>
        </w:r>
        <w:r w:rsidR="00187300">
          <w:rPr>
            <w:noProof/>
            <w:webHidden/>
          </w:rPr>
          <w:instrText xml:space="preserve"> PAGEREF _Toc68186695 \h </w:instrText>
        </w:r>
        <w:r w:rsidR="00187300">
          <w:rPr>
            <w:noProof/>
            <w:webHidden/>
          </w:rPr>
        </w:r>
        <w:r w:rsidR="00187300">
          <w:rPr>
            <w:noProof/>
            <w:webHidden/>
          </w:rPr>
          <w:fldChar w:fldCharType="separate"/>
        </w:r>
        <w:r w:rsidR="00187300">
          <w:rPr>
            <w:noProof/>
            <w:webHidden/>
          </w:rPr>
          <w:t>39</w:t>
        </w:r>
        <w:r w:rsidR="00187300">
          <w:rPr>
            <w:noProof/>
            <w:webHidden/>
          </w:rPr>
          <w:fldChar w:fldCharType="end"/>
        </w:r>
      </w:hyperlink>
    </w:p>
    <w:p w14:paraId="23E53EA5" w14:textId="340C9147"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6" w:history="1">
        <w:r w:rsidR="00187300" w:rsidRPr="005D6080">
          <w:rPr>
            <w:rStyle w:val="Hyperlink"/>
            <w:noProof/>
          </w:rPr>
          <w:t>Abbildung 28 Betrachtung von G</w:t>
        </w:r>
        <w:r w:rsidR="00187300" w:rsidRPr="005D6080">
          <w:rPr>
            <w:rStyle w:val="Hyperlink"/>
            <w:noProof/>
            <w:vertAlign w:val="subscript"/>
          </w:rPr>
          <w:t>Position</w:t>
        </w:r>
        <w:r w:rsidR="00187300" w:rsidRPr="005D6080">
          <w:rPr>
            <w:rStyle w:val="Hyperlink"/>
            <w:noProof/>
          </w:rPr>
          <w:t>(s) in der Gaußschen Zahlenebene</w:t>
        </w:r>
        <w:r w:rsidR="00187300">
          <w:rPr>
            <w:noProof/>
            <w:webHidden/>
          </w:rPr>
          <w:tab/>
        </w:r>
        <w:r w:rsidR="00187300">
          <w:rPr>
            <w:noProof/>
            <w:webHidden/>
          </w:rPr>
          <w:fldChar w:fldCharType="begin"/>
        </w:r>
        <w:r w:rsidR="00187300">
          <w:rPr>
            <w:noProof/>
            <w:webHidden/>
          </w:rPr>
          <w:instrText xml:space="preserve"> PAGEREF _Toc68186696 \h </w:instrText>
        </w:r>
        <w:r w:rsidR="00187300">
          <w:rPr>
            <w:noProof/>
            <w:webHidden/>
          </w:rPr>
        </w:r>
        <w:r w:rsidR="00187300">
          <w:rPr>
            <w:noProof/>
            <w:webHidden/>
          </w:rPr>
          <w:fldChar w:fldCharType="separate"/>
        </w:r>
        <w:r w:rsidR="00187300">
          <w:rPr>
            <w:noProof/>
            <w:webHidden/>
          </w:rPr>
          <w:t>40</w:t>
        </w:r>
        <w:r w:rsidR="00187300">
          <w:rPr>
            <w:noProof/>
            <w:webHidden/>
          </w:rPr>
          <w:fldChar w:fldCharType="end"/>
        </w:r>
      </w:hyperlink>
    </w:p>
    <w:p w14:paraId="2CA0FB36" w14:textId="2A659001"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7" w:history="1">
        <w:r w:rsidR="00187300" w:rsidRPr="005D6080">
          <w:rPr>
            <w:rStyle w:val="Hyperlink"/>
            <w:noProof/>
          </w:rPr>
          <w:t>Abbildung 29 Verhalten des Systems an der Stabilitätsgrenze</w:t>
        </w:r>
        <w:r w:rsidR="00187300">
          <w:rPr>
            <w:noProof/>
            <w:webHidden/>
          </w:rPr>
          <w:tab/>
        </w:r>
        <w:r w:rsidR="00187300">
          <w:rPr>
            <w:noProof/>
            <w:webHidden/>
          </w:rPr>
          <w:fldChar w:fldCharType="begin"/>
        </w:r>
        <w:r w:rsidR="00187300">
          <w:rPr>
            <w:noProof/>
            <w:webHidden/>
          </w:rPr>
          <w:instrText xml:space="preserve"> PAGEREF _Toc68186697 \h </w:instrText>
        </w:r>
        <w:r w:rsidR="00187300">
          <w:rPr>
            <w:noProof/>
            <w:webHidden/>
          </w:rPr>
        </w:r>
        <w:r w:rsidR="00187300">
          <w:rPr>
            <w:noProof/>
            <w:webHidden/>
          </w:rPr>
          <w:fldChar w:fldCharType="separate"/>
        </w:r>
        <w:r w:rsidR="00187300">
          <w:rPr>
            <w:noProof/>
            <w:webHidden/>
          </w:rPr>
          <w:t>41</w:t>
        </w:r>
        <w:r w:rsidR="00187300">
          <w:rPr>
            <w:noProof/>
            <w:webHidden/>
          </w:rPr>
          <w:fldChar w:fldCharType="end"/>
        </w:r>
      </w:hyperlink>
    </w:p>
    <w:p w14:paraId="36D21418" w14:textId="5331C95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8" w:history="1">
        <w:r w:rsidR="00187300" w:rsidRPr="005D6080">
          <w:rPr>
            <w:rStyle w:val="Hyperlink"/>
            <w:noProof/>
          </w:rPr>
          <w:t>Abbildung 30 Sprungantwort des Gesamtsystems</w:t>
        </w:r>
        <w:r w:rsidR="00187300">
          <w:rPr>
            <w:noProof/>
            <w:webHidden/>
          </w:rPr>
          <w:tab/>
        </w:r>
        <w:r w:rsidR="00187300">
          <w:rPr>
            <w:noProof/>
            <w:webHidden/>
          </w:rPr>
          <w:fldChar w:fldCharType="begin"/>
        </w:r>
        <w:r w:rsidR="00187300">
          <w:rPr>
            <w:noProof/>
            <w:webHidden/>
          </w:rPr>
          <w:instrText xml:space="preserve"> PAGEREF _Toc68186698 \h </w:instrText>
        </w:r>
        <w:r w:rsidR="00187300">
          <w:rPr>
            <w:noProof/>
            <w:webHidden/>
          </w:rPr>
        </w:r>
        <w:r w:rsidR="00187300">
          <w:rPr>
            <w:noProof/>
            <w:webHidden/>
          </w:rPr>
          <w:fldChar w:fldCharType="separate"/>
        </w:r>
        <w:r w:rsidR="00187300">
          <w:rPr>
            <w:noProof/>
            <w:webHidden/>
          </w:rPr>
          <w:t>42</w:t>
        </w:r>
        <w:r w:rsidR="00187300">
          <w:rPr>
            <w:noProof/>
            <w:webHidden/>
          </w:rPr>
          <w:fldChar w:fldCharType="end"/>
        </w:r>
      </w:hyperlink>
    </w:p>
    <w:p w14:paraId="3459AF84" w14:textId="28B0CEDB"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699" w:history="1">
        <w:r w:rsidR="00187300" w:rsidRPr="005D6080">
          <w:rPr>
            <w:rStyle w:val="Hyperlink"/>
            <w:noProof/>
          </w:rPr>
          <w:t>Abbildung 31 Übertragungsfunktion des Reglers</w:t>
        </w:r>
        <w:r w:rsidR="00187300">
          <w:rPr>
            <w:noProof/>
            <w:webHidden/>
          </w:rPr>
          <w:tab/>
        </w:r>
        <w:r w:rsidR="00187300">
          <w:rPr>
            <w:noProof/>
            <w:webHidden/>
          </w:rPr>
          <w:fldChar w:fldCharType="begin"/>
        </w:r>
        <w:r w:rsidR="00187300">
          <w:rPr>
            <w:noProof/>
            <w:webHidden/>
          </w:rPr>
          <w:instrText xml:space="preserve"> PAGEREF _Toc68186699 \h </w:instrText>
        </w:r>
        <w:r w:rsidR="00187300">
          <w:rPr>
            <w:noProof/>
            <w:webHidden/>
          </w:rPr>
        </w:r>
        <w:r w:rsidR="00187300">
          <w:rPr>
            <w:noProof/>
            <w:webHidden/>
          </w:rPr>
          <w:fldChar w:fldCharType="separate"/>
        </w:r>
        <w:r w:rsidR="00187300">
          <w:rPr>
            <w:noProof/>
            <w:webHidden/>
          </w:rPr>
          <w:t>42</w:t>
        </w:r>
        <w:r w:rsidR="00187300">
          <w:rPr>
            <w:noProof/>
            <w:webHidden/>
          </w:rPr>
          <w:fldChar w:fldCharType="end"/>
        </w:r>
      </w:hyperlink>
    </w:p>
    <w:p w14:paraId="6FAF29C6" w14:textId="0CDDF00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0" w:history="1">
        <w:r w:rsidR="00187300" w:rsidRPr="005D6080">
          <w:rPr>
            <w:rStyle w:val="Hyperlink"/>
            <w:noProof/>
          </w:rPr>
          <w:t>Abbildung 32 Blockdiagramm des Codes Regleranpassung</w:t>
        </w:r>
        <w:r w:rsidR="00187300">
          <w:rPr>
            <w:noProof/>
            <w:webHidden/>
          </w:rPr>
          <w:tab/>
        </w:r>
        <w:r w:rsidR="00187300">
          <w:rPr>
            <w:noProof/>
            <w:webHidden/>
          </w:rPr>
          <w:fldChar w:fldCharType="begin"/>
        </w:r>
        <w:r w:rsidR="00187300">
          <w:rPr>
            <w:noProof/>
            <w:webHidden/>
          </w:rPr>
          <w:instrText xml:space="preserve"> PAGEREF _Toc68186700 \h </w:instrText>
        </w:r>
        <w:r w:rsidR="00187300">
          <w:rPr>
            <w:noProof/>
            <w:webHidden/>
          </w:rPr>
        </w:r>
        <w:r w:rsidR="00187300">
          <w:rPr>
            <w:noProof/>
            <w:webHidden/>
          </w:rPr>
          <w:fldChar w:fldCharType="separate"/>
        </w:r>
        <w:r w:rsidR="00187300">
          <w:rPr>
            <w:noProof/>
            <w:webHidden/>
          </w:rPr>
          <w:t>44</w:t>
        </w:r>
        <w:r w:rsidR="00187300">
          <w:rPr>
            <w:noProof/>
            <w:webHidden/>
          </w:rPr>
          <w:fldChar w:fldCharType="end"/>
        </w:r>
      </w:hyperlink>
    </w:p>
    <w:p w14:paraId="2DE2946E" w14:textId="385DFC9F"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1" w:history="1">
        <w:r w:rsidR="00187300" w:rsidRPr="005D6080">
          <w:rPr>
            <w:rStyle w:val="Hyperlink"/>
            <w:noProof/>
          </w:rPr>
          <w:t>Abbildung 33 Blockdiagramm des Codes zur Visualisierung der Regelung</w:t>
        </w:r>
        <w:r w:rsidR="00187300">
          <w:rPr>
            <w:noProof/>
            <w:webHidden/>
          </w:rPr>
          <w:tab/>
        </w:r>
        <w:r w:rsidR="00187300">
          <w:rPr>
            <w:noProof/>
            <w:webHidden/>
          </w:rPr>
          <w:fldChar w:fldCharType="begin"/>
        </w:r>
        <w:r w:rsidR="00187300">
          <w:rPr>
            <w:noProof/>
            <w:webHidden/>
          </w:rPr>
          <w:instrText xml:space="preserve"> PAGEREF _Toc68186701 \h </w:instrText>
        </w:r>
        <w:r w:rsidR="00187300">
          <w:rPr>
            <w:noProof/>
            <w:webHidden/>
          </w:rPr>
        </w:r>
        <w:r w:rsidR="00187300">
          <w:rPr>
            <w:noProof/>
            <w:webHidden/>
          </w:rPr>
          <w:fldChar w:fldCharType="separate"/>
        </w:r>
        <w:r w:rsidR="00187300">
          <w:rPr>
            <w:noProof/>
            <w:webHidden/>
          </w:rPr>
          <w:t>45</w:t>
        </w:r>
        <w:r w:rsidR="00187300">
          <w:rPr>
            <w:noProof/>
            <w:webHidden/>
          </w:rPr>
          <w:fldChar w:fldCharType="end"/>
        </w:r>
      </w:hyperlink>
    </w:p>
    <w:p w14:paraId="68651168" w14:textId="3FC5CC10"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2" w:history="1">
        <w:r w:rsidR="00187300" w:rsidRPr="005D6080">
          <w:rPr>
            <w:rStyle w:val="Hyperlink"/>
            <w:noProof/>
          </w:rPr>
          <w:t>Abbildung 34 Regelungsverhalten iterativ ermittelter Regler</w:t>
        </w:r>
        <w:r w:rsidR="00187300">
          <w:rPr>
            <w:noProof/>
            <w:webHidden/>
          </w:rPr>
          <w:tab/>
        </w:r>
        <w:r w:rsidR="00187300">
          <w:rPr>
            <w:noProof/>
            <w:webHidden/>
          </w:rPr>
          <w:fldChar w:fldCharType="begin"/>
        </w:r>
        <w:r w:rsidR="00187300">
          <w:rPr>
            <w:noProof/>
            <w:webHidden/>
          </w:rPr>
          <w:instrText xml:space="preserve"> PAGEREF _Toc68186702 \h </w:instrText>
        </w:r>
        <w:r w:rsidR="00187300">
          <w:rPr>
            <w:noProof/>
            <w:webHidden/>
          </w:rPr>
        </w:r>
        <w:r w:rsidR="00187300">
          <w:rPr>
            <w:noProof/>
            <w:webHidden/>
          </w:rPr>
          <w:fldChar w:fldCharType="separate"/>
        </w:r>
        <w:r w:rsidR="00187300">
          <w:rPr>
            <w:noProof/>
            <w:webHidden/>
          </w:rPr>
          <w:t>45</w:t>
        </w:r>
        <w:r w:rsidR="00187300">
          <w:rPr>
            <w:noProof/>
            <w:webHidden/>
          </w:rPr>
          <w:fldChar w:fldCharType="end"/>
        </w:r>
      </w:hyperlink>
    </w:p>
    <w:p w14:paraId="0859ADA2" w14:textId="40509943"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3" w:history="1">
        <w:r w:rsidR="00187300" w:rsidRPr="005D6080">
          <w:rPr>
            <w:rStyle w:val="Hyperlink"/>
            <w:noProof/>
          </w:rPr>
          <w:t>Abbildung 35 Regelungsverhalten simulativ ermittelter Regler</w:t>
        </w:r>
        <w:r w:rsidR="00187300">
          <w:rPr>
            <w:noProof/>
            <w:webHidden/>
          </w:rPr>
          <w:tab/>
        </w:r>
        <w:r w:rsidR="00187300">
          <w:rPr>
            <w:noProof/>
            <w:webHidden/>
          </w:rPr>
          <w:fldChar w:fldCharType="begin"/>
        </w:r>
        <w:r w:rsidR="00187300">
          <w:rPr>
            <w:noProof/>
            <w:webHidden/>
          </w:rPr>
          <w:instrText xml:space="preserve"> PAGEREF _Toc68186703 \h </w:instrText>
        </w:r>
        <w:r w:rsidR="00187300">
          <w:rPr>
            <w:noProof/>
            <w:webHidden/>
          </w:rPr>
        </w:r>
        <w:r w:rsidR="00187300">
          <w:rPr>
            <w:noProof/>
            <w:webHidden/>
          </w:rPr>
          <w:fldChar w:fldCharType="separate"/>
        </w:r>
        <w:r w:rsidR="00187300">
          <w:rPr>
            <w:noProof/>
            <w:webHidden/>
          </w:rPr>
          <w:t>46</w:t>
        </w:r>
        <w:r w:rsidR="00187300">
          <w:rPr>
            <w:noProof/>
            <w:webHidden/>
          </w:rPr>
          <w:fldChar w:fldCharType="end"/>
        </w:r>
      </w:hyperlink>
    </w:p>
    <w:p w14:paraId="7366D413" w14:textId="2FB4013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4" w:history="1">
        <w:r w:rsidR="00187300" w:rsidRPr="005D6080">
          <w:rPr>
            <w:rStyle w:val="Hyperlink"/>
            <w:noProof/>
          </w:rPr>
          <w:t>Abbildung 36 Beispielsbezeichnung für die Variablen</w:t>
        </w:r>
        <w:r w:rsidR="00187300">
          <w:rPr>
            <w:noProof/>
            <w:webHidden/>
          </w:rPr>
          <w:tab/>
        </w:r>
        <w:r w:rsidR="00187300">
          <w:rPr>
            <w:noProof/>
            <w:webHidden/>
          </w:rPr>
          <w:fldChar w:fldCharType="begin"/>
        </w:r>
        <w:r w:rsidR="00187300">
          <w:rPr>
            <w:noProof/>
            <w:webHidden/>
          </w:rPr>
          <w:instrText xml:space="preserve"> PAGEREF _Toc68186704 \h </w:instrText>
        </w:r>
        <w:r w:rsidR="00187300">
          <w:rPr>
            <w:noProof/>
            <w:webHidden/>
          </w:rPr>
        </w:r>
        <w:r w:rsidR="00187300">
          <w:rPr>
            <w:noProof/>
            <w:webHidden/>
          </w:rPr>
          <w:fldChar w:fldCharType="separate"/>
        </w:r>
        <w:r w:rsidR="00187300">
          <w:rPr>
            <w:noProof/>
            <w:webHidden/>
          </w:rPr>
          <w:t>47</w:t>
        </w:r>
        <w:r w:rsidR="00187300">
          <w:rPr>
            <w:noProof/>
            <w:webHidden/>
          </w:rPr>
          <w:fldChar w:fldCharType="end"/>
        </w:r>
      </w:hyperlink>
    </w:p>
    <w:p w14:paraId="4AE2CDE5" w14:textId="65C94772"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5" w:history="1">
        <w:r w:rsidR="00187300" w:rsidRPr="005D6080">
          <w:rPr>
            <w:rStyle w:val="Hyperlink"/>
            <w:noProof/>
          </w:rPr>
          <w:t>Abbildung 37 Beispielsbezeichnung für die Funktionen</w:t>
        </w:r>
        <w:r w:rsidR="00187300">
          <w:rPr>
            <w:noProof/>
            <w:webHidden/>
          </w:rPr>
          <w:tab/>
        </w:r>
        <w:r w:rsidR="00187300">
          <w:rPr>
            <w:noProof/>
            <w:webHidden/>
          </w:rPr>
          <w:fldChar w:fldCharType="begin"/>
        </w:r>
        <w:r w:rsidR="00187300">
          <w:rPr>
            <w:noProof/>
            <w:webHidden/>
          </w:rPr>
          <w:instrText xml:space="preserve"> PAGEREF _Toc68186705 \h </w:instrText>
        </w:r>
        <w:r w:rsidR="00187300">
          <w:rPr>
            <w:noProof/>
            <w:webHidden/>
          </w:rPr>
        </w:r>
        <w:r w:rsidR="00187300">
          <w:rPr>
            <w:noProof/>
            <w:webHidden/>
          </w:rPr>
          <w:fldChar w:fldCharType="separate"/>
        </w:r>
        <w:r w:rsidR="00187300">
          <w:rPr>
            <w:noProof/>
            <w:webHidden/>
          </w:rPr>
          <w:t>47</w:t>
        </w:r>
        <w:r w:rsidR="00187300">
          <w:rPr>
            <w:noProof/>
            <w:webHidden/>
          </w:rPr>
          <w:fldChar w:fldCharType="end"/>
        </w:r>
      </w:hyperlink>
    </w:p>
    <w:p w14:paraId="7A01A0BB" w14:textId="50137EB7"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6" w:history="1">
        <w:r w:rsidR="00187300" w:rsidRPr="005D6080">
          <w:rPr>
            <w:rStyle w:val="Hyperlink"/>
            <w:noProof/>
          </w:rPr>
          <w:t>Abbildung 38 Beispielbezeichnung für die Klassen</w:t>
        </w:r>
        <w:r w:rsidR="00187300">
          <w:rPr>
            <w:noProof/>
            <w:webHidden/>
          </w:rPr>
          <w:tab/>
        </w:r>
        <w:r w:rsidR="00187300">
          <w:rPr>
            <w:noProof/>
            <w:webHidden/>
          </w:rPr>
          <w:fldChar w:fldCharType="begin"/>
        </w:r>
        <w:r w:rsidR="00187300">
          <w:rPr>
            <w:noProof/>
            <w:webHidden/>
          </w:rPr>
          <w:instrText xml:space="preserve"> PAGEREF _Toc68186706 \h </w:instrText>
        </w:r>
        <w:r w:rsidR="00187300">
          <w:rPr>
            <w:noProof/>
            <w:webHidden/>
          </w:rPr>
        </w:r>
        <w:r w:rsidR="00187300">
          <w:rPr>
            <w:noProof/>
            <w:webHidden/>
          </w:rPr>
          <w:fldChar w:fldCharType="separate"/>
        </w:r>
        <w:r w:rsidR="00187300">
          <w:rPr>
            <w:noProof/>
            <w:webHidden/>
          </w:rPr>
          <w:t>47</w:t>
        </w:r>
        <w:r w:rsidR="00187300">
          <w:rPr>
            <w:noProof/>
            <w:webHidden/>
          </w:rPr>
          <w:fldChar w:fldCharType="end"/>
        </w:r>
      </w:hyperlink>
    </w:p>
    <w:p w14:paraId="2B801E45" w14:textId="5CA6FDA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7" w:history="1">
        <w:r w:rsidR="00187300" w:rsidRPr="005D6080">
          <w:rPr>
            <w:rStyle w:val="Hyperlink"/>
            <w:noProof/>
          </w:rPr>
          <w:t>Abbildung 39 Beispielsbezeichnung für die Funktionsbeschreibungen</w:t>
        </w:r>
        <w:r w:rsidR="00187300">
          <w:rPr>
            <w:noProof/>
            <w:webHidden/>
          </w:rPr>
          <w:tab/>
        </w:r>
        <w:r w:rsidR="00187300">
          <w:rPr>
            <w:noProof/>
            <w:webHidden/>
          </w:rPr>
          <w:fldChar w:fldCharType="begin"/>
        </w:r>
        <w:r w:rsidR="00187300">
          <w:rPr>
            <w:noProof/>
            <w:webHidden/>
          </w:rPr>
          <w:instrText xml:space="preserve"> PAGEREF _Toc68186707 \h </w:instrText>
        </w:r>
        <w:r w:rsidR="00187300">
          <w:rPr>
            <w:noProof/>
            <w:webHidden/>
          </w:rPr>
        </w:r>
        <w:r w:rsidR="00187300">
          <w:rPr>
            <w:noProof/>
            <w:webHidden/>
          </w:rPr>
          <w:fldChar w:fldCharType="separate"/>
        </w:r>
        <w:r w:rsidR="00187300">
          <w:rPr>
            <w:noProof/>
            <w:webHidden/>
          </w:rPr>
          <w:t>48</w:t>
        </w:r>
        <w:r w:rsidR="00187300">
          <w:rPr>
            <w:noProof/>
            <w:webHidden/>
          </w:rPr>
          <w:fldChar w:fldCharType="end"/>
        </w:r>
      </w:hyperlink>
    </w:p>
    <w:p w14:paraId="6D160C1D" w14:textId="592B15BE"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8" w:history="1">
        <w:r w:rsidR="00187300" w:rsidRPr="005D6080">
          <w:rPr>
            <w:rStyle w:val="Hyperlink"/>
            <w:noProof/>
          </w:rPr>
          <w:t>Abbildung 40 Beispielsbezeichnung für den Header</w:t>
        </w:r>
        <w:r w:rsidR="00187300">
          <w:rPr>
            <w:noProof/>
            <w:webHidden/>
          </w:rPr>
          <w:tab/>
        </w:r>
        <w:r w:rsidR="00187300">
          <w:rPr>
            <w:noProof/>
            <w:webHidden/>
          </w:rPr>
          <w:fldChar w:fldCharType="begin"/>
        </w:r>
        <w:r w:rsidR="00187300">
          <w:rPr>
            <w:noProof/>
            <w:webHidden/>
          </w:rPr>
          <w:instrText xml:space="preserve"> PAGEREF _Toc68186708 \h </w:instrText>
        </w:r>
        <w:r w:rsidR="00187300">
          <w:rPr>
            <w:noProof/>
            <w:webHidden/>
          </w:rPr>
        </w:r>
        <w:r w:rsidR="00187300">
          <w:rPr>
            <w:noProof/>
            <w:webHidden/>
          </w:rPr>
          <w:fldChar w:fldCharType="separate"/>
        </w:r>
        <w:r w:rsidR="00187300">
          <w:rPr>
            <w:noProof/>
            <w:webHidden/>
          </w:rPr>
          <w:t>48</w:t>
        </w:r>
        <w:r w:rsidR="00187300">
          <w:rPr>
            <w:noProof/>
            <w:webHidden/>
          </w:rPr>
          <w:fldChar w:fldCharType="end"/>
        </w:r>
      </w:hyperlink>
    </w:p>
    <w:p w14:paraId="01DBA695" w14:textId="5217C009"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09" w:history="1">
        <w:r w:rsidR="00187300" w:rsidRPr="005D6080">
          <w:rPr>
            <w:rStyle w:val="Hyperlink"/>
            <w:noProof/>
          </w:rPr>
          <w:t>Abbildung 41 Beispiel für das Spacing</w:t>
        </w:r>
        <w:r w:rsidR="00187300">
          <w:rPr>
            <w:noProof/>
            <w:webHidden/>
          </w:rPr>
          <w:tab/>
        </w:r>
        <w:r w:rsidR="00187300">
          <w:rPr>
            <w:noProof/>
            <w:webHidden/>
          </w:rPr>
          <w:fldChar w:fldCharType="begin"/>
        </w:r>
        <w:r w:rsidR="00187300">
          <w:rPr>
            <w:noProof/>
            <w:webHidden/>
          </w:rPr>
          <w:instrText xml:space="preserve"> PAGEREF _Toc68186709 \h </w:instrText>
        </w:r>
        <w:r w:rsidR="00187300">
          <w:rPr>
            <w:noProof/>
            <w:webHidden/>
          </w:rPr>
        </w:r>
        <w:r w:rsidR="00187300">
          <w:rPr>
            <w:noProof/>
            <w:webHidden/>
          </w:rPr>
          <w:fldChar w:fldCharType="separate"/>
        </w:r>
        <w:r w:rsidR="00187300">
          <w:rPr>
            <w:noProof/>
            <w:webHidden/>
          </w:rPr>
          <w:t>48</w:t>
        </w:r>
        <w:r w:rsidR="00187300">
          <w:rPr>
            <w:noProof/>
            <w:webHidden/>
          </w:rPr>
          <w:fldChar w:fldCharType="end"/>
        </w:r>
      </w:hyperlink>
    </w:p>
    <w:p w14:paraId="629240EC" w14:textId="02240B19" w:rsidR="00187300" w:rsidRDefault="00E729F5">
      <w:pPr>
        <w:pStyle w:val="Abbildungsverzeichnis"/>
        <w:tabs>
          <w:tab w:val="right" w:leader="dot" w:pos="9062"/>
        </w:tabs>
        <w:rPr>
          <w:rFonts w:asciiTheme="minorHAnsi" w:eastAsiaTheme="minorEastAsia" w:hAnsiTheme="minorHAnsi"/>
          <w:noProof/>
          <w:sz w:val="22"/>
          <w:lang w:eastAsia="de-AT"/>
        </w:rPr>
      </w:pPr>
      <w:hyperlink r:id="rId133" w:anchor="_Toc68186710" w:history="1">
        <w:r w:rsidR="00187300" w:rsidRPr="005D6080">
          <w:rPr>
            <w:rStyle w:val="Hyperlink"/>
            <w:noProof/>
          </w:rPr>
          <w:t>Abbildung 42 Prinzipaufbau Servo Quelle kompendium.infotip.de [14]</w:t>
        </w:r>
        <w:r w:rsidR="00187300">
          <w:rPr>
            <w:noProof/>
            <w:webHidden/>
          </w:rPr>
          <w:tab/>
        </w:r>
        <w:r w:rsidR="00187300">
          <w:rPr>
            <w:noProof/>
            <w:webHidden/>
          </w:rPr>
          <w:fldChar w:fldCharType="begin"/>
        </w:r>
        <w:r w:rsidR="00187300">
          <w:rPr>
            <w:noProof/>
            <w:webHidden/>
          </w:rPr>
          <w:instrText xml:space="preserve"> PAGEREF _Toc68186710 \h </w:instrText>
        </w:r>
        <w:r w:rsidR="00187300">
          <w:rPr>
            <w:noProof/>
            <w:webHidden/>
          </w:rPr>
        </w:r>
        <w:r w:rsidR="00187300">
          <w:rPr>
            <w:noProof/>
            <w:webHidden/>
          </w:rPr>
          <w:fldChar w:fldCharType="separate"/>
        </w:r>
        <w:r w:rsidR="00187300">
          <w:rPr>
            <w:noProof/>
            <w:webHidden/>
          </w:rPr>
          <w:t>49</w:t>
        </w:r>
        <w:r w:rsidR="00187300">
          <w:rPr>
            <w:noProof/>
            <w:webHidden/>
          </w:rPr>
          <w:fldChar w:fldCharType="end"/>
        </w:r>
      </w:hyperlink>
    </w:p>
    <w:p w14:paraId="1FD190AE" w14:textId="280E647F"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11" w:history="1">
        <w:r w:rsidR="00187300" w:rsidRPr="005D6080">
          <w:rPr>
            <w:rStyle w:val="Hyperlink"/>
            <w:noProof/>
          </w:rPr>
          <w:t>Abbildung 43 Signalaufbau Servo [15]</w:t>
        </w:r>
        <w:r w:rsidR="00187300">
          <w:rPr>
            <w:noProof/>
            <w:webHidden/>
          </w:rPr>
          <w:tab/>
        </w:r>
        <w:r w:rsidR="00187300">
          <w:rPr>
            <w:noProof/>
            <w:webHidden/>
          </w:rPr>
          <w:fldChar w:fldCharType="begin"/>
        </w:r>
        <w:r w:rsidR="00187300">
          <w:rPr>
            <w:noProof/>
            <w:webHidden/>
          </w:rPr>
          <w:instrText xml:space="preserve"> PAGEREF _Toc68186711 \h </w:instrText>
        </w:r>
        <w:r w:rsidR="00187300">
          <w:rPr>
            <w:noProof/>
            <w:webHidden/>
          </w:rPr>
        </w:r>
        <w:r w:rsidR="00187300">
          <w:rPr>
            <w:noProof/>
            <w:webHidden/>
          </w:rPr>
          <w:fldChar w:fldCharType="separate"/>
        </w:r>
        <w:r w:rsidR="00187300">
          <w:rPr>
            <w:noProof/>
            <w:webHidden/>
          </w:rPr>
          <w:t>50</w:t>
        </w:r>
        <w:r w:rsidR="00187300">
          <w:rPr>
            <w:noProof/>
            <w:webHidden/>
          </w:rPr>
          <w:fldChar w:fldCharType="end"/>
        </w:r>
      </w:hyperlink>
    </w:p>
    <w:p w14:paraId="45A81FC1" w14:textId="7BDBB87B"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12" w:history="1">
        <w:r w:rsidR="00187300" w:rsidRPr="005D6080">
          <w:rPr>
            <w:rStyle w:val="Hyperlink"/>
            <w:noProof/>
          </w:rPr>
          <w:t>Abbildung 44 Codeauszug von der PWM-Initialisierung</w:t>
        </w:r>
        <w:r w:rsidR="00187300">
          <w:rPr>
            <w:noProof/>
            <w:webHidden/>
          </w:rPr>
          <w:tab/>
        </w:r>
        <w:r w:rsidR="00187300">
          <w:rPr>
            <w:noProof/>
            <w:webHidden/>
          </w:rPr>
          <w:fldChar w:fldCharType="begin"/>
        </w:r>
        <w:r w:rsidR="00187300">
          <w:rPr>
            <w:noProof/>
            <w:webHidden/>
          </w:rPr>
          <w:instrText xml:space="preserve"> PAGEREF _Toc68186712 \h </w:instrText>
        </w:r>
        <w:r w:rsidR="00187300">
          <w:rPr>
            <w:noProof/>
            <w:webHidden/>
          </w:rPr>
        </w:r>
        <w:r w:rsidR="00187300">
          <w:rPr>
            <w:noProof/>
            <w:webHidden/>
          </w:rPr>
          <w:fldChar w:fldCharType="separate"/>
        </w:r>
        <w:r w:rsidR="00187300">
          <w:rPr>
            <w:noProof/>
            <w:webHidden/>
          </w:rPr>
          <w:t>51</w:t>
        </w:r>
        <w:r w:rsidR="00187300">
          <w:rPr>
            <w:noProof/>
            <w:webHidden/>
          </w:rPr>
          <w:fldChar w:fldCharType="end"/>
        </w:r>
      </w:hyperlink>
    </w:p>
    <w:p w14:paraId="5DD6FFF6" w14:textId="296027B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13" w:history="1">
        <w:r w:rsidR="00187300" w:rsidRPr="005D6080">
          <w:rPr>
            <w:rStyle w:val="Hyperlink"/>
            <w:noProof/>
          </w:rPr>
          <w:t>Abbildung 45 Codeauszug von der Servopulse-Einstellung</w:t>
        </w:r>
        <w:r w:rsidR="00187300">
          <w:rPr>
            <w:noProof/>
            <w:webHidden/>
          </w:rPr>
          <w:tab/>
        </w:r>
        <w:r w:rsidR="00187300">
          <w:rPr>
            <w:noProof/>
            <w:webHidden/>
          </w:rPr>
          <w:fldChar w:fldCharType="begin"/>
        </w:r>
        <w:r w:rsidR="00187300">
          <w:rPr>
            <w:noProof/>
            <w:webHidden/>
          </w:rPr>
          <w:instrText xml:space="preserve"> PAGEREF _Toc68186713 \h </w:instrText>
        </w:r>
        <w:r w:rsidR="00187300">
          <w:rPr>
            <w:noProof/>
            <w:webHidden/>
          </w:rPr>
        </w:r>
        <w:r w:rsidR="00187300">
          <w:rPr>
            <w:noProof/>
            <w:webHidden/>
          </w:rPr>
          <w:fldChar w:fldCharType="separate"/>
        </w:r>
        <w:r w:rsidR="00187300">
          <w:rPr>
            <w:noProof/>
            <w:webHidden/>
          </w:rPr>
          <w:t>52</w:t>
        </w:r>
        <w:r w:rsidR="00187300">
          <w:rPr>
            <w:noProof/>
            <w:webHidden/>
          </w:rPr>
          <w:fldChar w:fldCharType="end"/>
        </w:r>
      </w:hyperlink>
    </w:p>
    <w:p w14:paraId="1C2659D6" w14:textId="5A24E37A"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14" w:history="1">
        <w:r w:rsidR="00187300" w:rsidRPr="005D6080">
          <w:rPr>
            <w:rStyle w:val="Hyperlink"/>
            <w:noProof/>
          </w:rPr>
          <w:t>Abbildung 46 Veranschaulichung der sechs Freiheitsgrade [17]</w:t>
        </w:r>
        <w:r w:rsidR="00187300">
          <w:rPr>
            <w:noProof/>
            <w:webHidden/>
          </w:rPr>
          <w:tab/>
        </w:r>
        <w:r w:rsidR="00187300">
          <w:rPr>
            <w:noProof/>
            <w:webHidden/>
          </w:rPr>
          <w:fldChar w:fldCharType="begin"/>
        </w:r>
        <w:r w:rsidR="00187300">
          <w:rPr>
            <w:noProof/>
            <w:webHidden/>
          </w:rPr>
          <w:instrText xml:space="preserve"> PAGEREF _Toc68186714 \h </w:instrText>
        </w:r>
        <w:r w:rsidR="00187300">
          <w:rPr>
            <w:noProof/>
            <w:webHidden/>
          </w:rPr>
        </w:r>
        <w:r w:rsidR="00187300">
          <w:rPr>
            <w:noProof/>
            <w:webHidden/>
          </w:rPr>
          <w:fldChar w:fldCharType="separate"/>
        </w:r>
        <w:r w:rsidR="00187300">
          <w:rPr>
            <w:noProof/>
            <w:webHidden/>
          </w:rPr>
          <w:t>53</w:t>
        </w:r>
        <w:r w:rsidR="00187300">
          <w:rPr>
            <w:noProof/>
            <w:webHidden/>
          </w:rPr>
          <w:fldChar w:fldCharType="end"/>
        </w:r>
      </w:hyperlink>
    </w:p>
    <w:p w14:paraId="06511594" w14:textId="3A6BD53B"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15" w:history="1">
        <w:r w:rsidR="00187300" w:rsidRPr="005D6080">
          <w:rPr>
            <w:rStyle w:val="Hyperlink"/>
            <w:noProof/>
          </w:rPr>
          <w:t>Abbildung 47 Prinzip des MEMS-Gyros [18]</w:t>
        </w:r>
        <w:r w:rsidR="00187300">
          <w:rPr>
            <w:noProof/>
            <w:webHidden/>
          </w:rPr>
          <w:tab/>
        </w:r>
        <w:r w:rsidR="00187300">
          <w:rPr>
            <w:noProof/>
            <w:webHidden/>
          </w:rPr>
          <w:fldChar w:fldCharType="begin"/>
        </w:r>
        <w:r w:rsidR="00187300">
          <w:rPr>
            <w:noProof/>
            <w:webHidden/>
          </w:rPr>
          <w:instrText xml:space="preserve"> PAGEREF _Toc68186715 \h </w:instrText>
        </w:r>
        <w:r w:rsidR="00187300">
          <w:rPr>
            <w:noProof/>
            <w:webHidden/>
          </w:rPr>
        </w:r>
        <w:r w:rsidR="00187300">
          <w:rPr>
            <w:noProof/>
            <w:webHidden/>
          </w:rPr>
          <w:fldChar w:fldCharType="separate"/>
        </w:r>
        <w:r w:rsidR="00187300">
          <w:rPr>
            <w:noProof/>
            <w:webHidden/>
          </w:rPr>
          <w:t>54</w:t>
        </w:r>
        <w:r w:rsidR="00187300">
          <w:rPr>
            <w:noProof/>
            <w:webHidden/>
          </w:rPr>
          <w:fldChar w:fldCharType="end"/>
        </w:r>
      </w:hyperlink>
    </w:p>
    <w:p w14:paraId="6FB57008" w14:textId="61BA3E37"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16" w:history="1">
        <w:r w:rsidR="00187300" w:rsidRPr="005D6080">
          <w:rPr>
            <w:rStyle w:val="Hyperlink"/>
            <w:noProof/>
          </w:rPr>
          <w:t>Abbildung 48 Prinzip des Feder-Masse-Systems [19]</w:t>
        </w:r>
        <w:r w:rsidR="00187300">
          <w:rPr>
            <w:noProof/>
            <w:webHidden/>
          </w:rPr>
          <w:tab/>
        </w:r>
        <w:r w:rsidR="00187300">
          <w:rPr>
            <w:noProof/>
            <w:webHidden/>
          </w:rPr>
          <w:fldChar w:fldCharType="begin"/>
        </w:r>
        <w:r w:rsidR="00187300">
          <w:rPr>
            <w:noProof/>
            <w:webHidden/>
          </w:rPr>
          <w:instrText xml:space="preserve"> PAGEREF _Toc68186716 \h </w:instrText>
        </w:r>
        <w:r w:rsidR="00187300">
          <w:rPr>
            <w:noProof/>
            <w:webHidden/>
          </w:rPr>
        </w:r>
        <w:r w:rsidR="00187300">
          <w:rPr>
            <w:noProof/>
            <w:webHidden/>
          </w:rPr>
          <w:fldChar w:fldCharType="separate"/>
        </w:r>
        <w:r w:rsidR="00187300">
          <w:rPr>
            <w:noProof/>
            <w:webHidden/>
          </w:rPr>
          <w:t>55</w:t>
        </w:r>
        <w:r w:rsidR="00187300">
          <w:rPr>
            <w:noProof/>
            <w:webHidden/>
          </w:rPr>
          <w:fldChar w:fldCharType="end"/>
        </w:r>
      </w:hyperlink>
    </w:p>
    <w:p w14:paraId="1E97D5A0" w14:textId="6FB1FFD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17" w:history="1">
        <w:r w:rsidR="00187300" w:rsidRPr="005D6080">
          <w:rPr>
            <w:rStyle w:val="Hyperlink"/>
            <w:noProof/>
          </w:rPr>
          <w:t>Abbildung 49 Codeauszug für die Abfrage der Z-Achsen Werte</w:t>
        </w:r>
        <w:r w:rsidR="00187300">
          <w:rPr>
            <w:noProof/>
            <w:webHidden/>
          </w:rPr>
          <w:tab/>
        </w:r>
        <w:r w:rsidR="00187300">
          <w:rPr>
            <w:noProof/>
            <w:webHidden/>
          </w:rPr>
          <w:fldChar w:fldCharType="begin"/>
        </w:r>
        <w:r w:rsidR="00187300">
          <w:rPr>
            <w:noProof/>
            <w:webHidden/>
          </w:rPr>
          <w:instrText xml:space="preserve"> PAGEREF _Toc68186717 \h </w:instrText>
        </w:r>
        <w:r w:rsidR="00187300">
          <w:rPr>
            <w:noProof/>
            <w:webHidden/>
          </w:rPr>
        </w:r>
        <w:r w:rsidR="00187300">
          <w:rPr>
            <w:noProof/>
            <w:webHidden/>
          </w:rPr>
          <w:fldChar w:fldCharType="separate"/>
        </w:r>
        <w:r w:rsidR="00187300">
          <w:rPr>
            <w:noProof/>
            <w:webHidden/>
          </w:rPr>
          <w:t>56</w:t>
        </w:r>
        <w:r w:rsidR="00187300">
          <w:rPr>
            <w:noProof/>
            <w:webHidden/>
          </w:rPr>
          <w:fldChar w:fldCharType="end"/>
        </w:r>
      </w:hyperlink>
    </w:p>
    <w:p w14:paraId="41EB1233" w14:textId="19870CE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18" w:history="1">
        <w:r w:rsidR="00187300" w:rsidRPr="005D6080">
          <w:rPr>
            <w:rStyle w:val="Hyperlink"/>
            <w:noProof/>
          </w:rPr>
          <w:t>Abbildung 50 Beispiel eines prellenden Einschaltvorgangs [21]</w:t>
        </w:r>
        <w:r w:rsidR="00187300">
          <w:rPr>
            <w:noProof/>
            <w:webHidden/>
          </w:rPr>
          <w:tab/>
        </w:r>
        <w:r w:rsidR="00187300">
          <w:rPr>
            <w:noProof/>
            <w:webHidden/>
          </w:rPr>
          <w:fldChar w:fldCharType="begin"/>
        </w:r>
        <w:r w:rsidR="00187300">
          <w:rPr>
            <w:noProof/>
            <w:webHidden/>
          </w:rPr>
          <w:instrText xml:space="preserve"> PAGEREF _Toc68186718 \h </w:instrText>
        </w:r>
        <w:r w:rsidR="00187300">
          <w:rPr>
            <w:noProof/>
            <w:webHidden/>
          </w:rPr>
        </w:r>
        <w:r w:rsidR="00187300">
          <w:rPr>
            <w:noProof/>
            <w:webHidden/>
          </w:rPr>
          <w:fldChar w:fldCharType="separate"/>
        </w:r>
        <w:r w:rsidR="00187300">
          <w:rPr>
            <w:noProof/>
            <w:webHidden/>
          </w:rPr>
          <w:t>57</w:t>
        </w:r>
        <w:r w:rsidR="00187300">
          <w:rPr>
            <w:noProof/>
            <w:webHidden/>
          </w:rPr>
          <w:fldChar w:fldCharType="end"/>
        </w:r>
      </w:hyperlink>
    </w:p>
    <w:p w14:paraId="7225F568" w14:textId="06F10A62"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19" w:history="1">
        <w:r w:rsidR="00187300" w:rsidRPr="005D6080">
          <w:rPr>
            <w:rStyle w:val="Hyperlink"/>
            <w:noProof/>
          </w:rPr>
          <w:t>Abbildung 51 Codesauszug der Debouncer-Funktion</w:t>
        </w:r>
        <w:r w:rsidR="00187300">
          <w:rPr>
            <w:noProof/>
            <w:webHidden/>
          </w:rPr>
          <w:tab/>
        </w:r>
        <w:r w:rsidR="00187300">
          <w:rPr>
            <w:noProof/>
            <w:webHidden/>
          </w:rPr>
          <w:fldChar w:fldCharType="begin"/>
        </w:r>
        <w:r w:rsidR="00187300">
          <w:rPr>
            <w:noProof/>
            <w:webHidden/>
          </w:rPr>
          <w:instrText xml:space="preserve"> PAGEREF _Toc68186719 \h </w:instrText>
        </w:r>
        <w:r w:rsidR="00187300">
          <w:rPr>
            <w:noProof/>
            <w:webHidden/>
          </w:rPr>
        </w:r>
        <w:r w:rsidR="00187300">
          <w:rPr>
            <w:noProof/>
            <w:webHidden/>
          </w:rPr>
          <w:fldChar w:fldCharType="separate"/>
        </w:r>
        <w:r w:rsidR="00187300">
          <w:rPr>
            <w:noProof/>
            <w:webHidden/>
          </w:rPr>
          <w:t>57</w:t>
        </w:r>
        <w:r w:rsidR="00187300">
          <w:rPr>
            <w:noProof/>
            <w:webHidden/>
          </w:rPr>
          <w:fldChar w:fldCharType="end"/>
        </w:r>
      </w:hyperlink>
    </w:p>
    <w:p w14:paraId="3544908A" w14:textId="23F3423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0" w:history="1">
        <w:r w:rsidR="00187300" w:rsidRPr="005D6080">
          <w:rPr>
            <w:rStyle w:val="Hyperlink"/>
            <w:noProof/>
          </w:rPr>
          <w:t>Abbildung 52 Codeauszug Coulomb Counting</w:t>
        </w:r>
        <w:r w:rsidR="00187300">
          <w:rPr>
            <w:noProof/>
            <w:webHidden/>
          </w:rPr>
          <w:tab/>
        </w:r>
        <w:r w:rsidR="00187300">
          <w:rPr>
            <w:noProof/>
            <w:webHidden/>
          </w:rPr>
          <w:fldChar w:fldCharType="begin"/>
        </w:r>
        <w:r w:rsidR="00187300">
          <w:rPr>
            <w:noProof/>
            <w:webHidden/>
          </w:rPr>
          <w:instrText xml:space="preserve"> PAGEREF _Toc68186720 \h </w:instrText>
        </w:r>
        <w:r w:rsidR="00187300">
          <w:rPr>
            <w:noProof/>
            <w:webHidden/>
          </w:rPr>
        </w:r>
        <w:r w:rsidR="00187300">
          <w:rPr>
            <w:noProof/>
            <w:webHidden/>
          </w:rPr>
          <w:fldChar w:fldCharType="separate"/>
        </w:r>
        <w:r w:rsidR="00187300">
          <w:rPr>
            <w:noProof/>
            <w:webHidden/>
          </w:rPr>
          <w:t>58</w:t>
        </w:r>
        <w:r w:rsidR="00187300">
          <w:rPr>
            <w:noProof/>
            <w:webHidden/>
          </w:rPr>
          <w:fldChar w:fldCharType="end"/>
        </w:r>
      </w:hyperlink>
    </w:p>
    <w:p w14:paraId="2269DE6B" w14:textId="1742522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1" w:history="1">
        <w:r w:rsidR="00187300" w:rsidRPr="005D6080">
          <w:rPr>
            <w:rStyle w:val="Hyperlink"/>
            <w:noProof/>
          </w:rPr>
          <w:t>Abbildung 53 Codeauszug für die Ausgabe der IMU-Werte über das Display</w:t>
        </w:r>
        <w:r w:rsidR="00187300">
          <w:rPr>
            <w:noProof/>
            <w:webHidden/>
          </w:rPr>
          <w:tab/>
        </w:r>
        <w:r w:rsidR="00187300">
          <w:rPr>
            <w:noProof/>
            <w:webHidden/>
          </w:rPr>
          <w:fldChar w:fldCharType="begin"/>
        </w:r>
        <w:r w:rsidR="00187300">
          <w:rPr>
            <w:noProof/>
            <w:webHidden/>
          </w:rPr>
          <w:instrText xml:space="preserve"> PAGEREF _Toc68186721 \h </w:instrText>
        </w:r>
        <w:r w:rsidR="00187300">
          <w:rPr>
            <w:noProof/>
            <w:webHidden/>
          </w:rPr>
        </w:r>
        <w:r w:rsidR="00187300">
          <w:rPr>
            <w:noProof/>
            <w:webHidden/>
          </w:rPr>
          <w:fldChar w:fldCharType="separate"/>
        </w:r>
        <w:r w:rsidR="00187300">
          <w:rPr>
            <w:noProof/>
            <w:webHidden/>
          </w:rPr>
          <w:t>59</w:t>
        </w:r>
        <w:r w:rsidR="00187300">
          <w:rPr>
            <w:noProof/>
            <w:webHidden/>
          </w:rPr>
          <w:fldChar w:fldCharType="end"/>
        </w:r>
      </w:hyperlink>
    </w:p>
    <w:p w14:paraId="52867202" w14:textId="087F5A2A"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2" w:history="1">
        <w:r w:rsidR="00187300" w:rsidRPr="005D6080">
          <w:rPr>
            <w:rStyle w:val="Hyperlink"/>
            <w:noProof/>
          </w:rPr>
          <w:t>Abbildung 54 Codeauszug der Alignement-Funktion</w:t>
        </w:r>
        <w:r w:rsidR="00187300">
          <w:rPr>
            <w:noProof/>
            <w:webHidden/>
          </w:rPr>
          <w:tab/>
        </w:r>
        <w:r w:rsidR="00187300">
          <w:rPr>
            <w:noProof/>
            <w:webHidden/>
          </w:rPr>
          <w:fldChar w:fldCharType="begin"/>
        </w:r>
        <w:r w:rsidR="00187300">
          <w:rPr>
            <w:noProof/>
            <w:webHidden/>
          </w:rPr>
          <w:instrText xml:space="preserve"> PAGEREF _Toc68186722 \h </w:instrText>
        </w:r>
        <w:r w:rsidR="00187300">
          <w:rPr>
            <w:noProof/>
            <w:webHidden/>
          </w:rPr>
        </w:r>
        <w:r w:rsidR="00187300">
          <w:rPr>
            <w:noProof/>
            <w:webHidden/>
          </w:rPr>
          <w:fldChar w:fldCharType="separate"/>
        </w:r>
        <w:r w:rsidR="00187300">
          <w:rPr>
            <w:noProof/>
            <w:webHidden/>
          </w:rPr>
          <w:t>60</w:t>
        </w:r>
        <w:r w:rsidR="00187300">
          <w:rPr>
            <w:noProof/>
            <w:webHidden/>
          </w:rPr>
          <w:fldChar w:fldCharType="end"/>
        </w:r>
      </w:hyperlink>
    </w:p>
    <w:p w14:paraId="0AD086FA" w14:textId="3CDF029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3" w:history="1">
        <w:r w:rsidR="00187300" w:rsidRPr="005D6080">
          <w:rPr>
            <w:rStyle w:val="Hyperlink"/>
            <w:noProof/>
          </w:rPr>
          <w:t>Abbildung 55 Codeauszug Boundary</w:t>
        </w:r>
        <w:r w:rsidR="00187300">
          <w:rPr>
            <w:noProof/>
            <w:webHidden/>
          </w:rPr>
          <w:tab/>
        </w:r>
        <w:r w:rsidR="00187300">
          <w:rPr>
            <w:noProof/>
            <w:webHidden/>
          </w:rPr>
          <w:fldChar w:fldCharType="begin"/>
        </w:r>
        <w:r w:rsidR="00187300">
          <w:rPr>
            <w:noProof/>
            <w:webHidden/>
          </w:rPr>
          <w:instrText xml:space="preserve"> PAGEREF _Toc68186723 \h </w:instrText>
        </w:r>
        <w:r w:rsidR="00187300">
          <w:rPr>
            <w:noProof/>
            <w:webHidden/>
          </w:rPr>
        </w:r>
        <w:r w:rsidR="00187300">
          <w:rPr>
            <w:noProof/>
            <w:webHidden/>
          </w:rPr>
          <w:fldChar w:fldCharType="separate"/>
        </w:r>
        <w:r w:rsidR="00187300">
          <w:rPr>
            <w:noProof/>
            <w:webHidden/>
          </w:rPr>
          <w:t>61</w:t>
        </w:r>
        <w:r w:rsidR="00187300">
          <w:rPr>
            <w:noProof/>
            <w:webHidden/>
          </w:rPr>
          <w:fldChar w:fldCharType="end"/>
        </w:r>
      </w:hyperlink>
    </w:p>
    <w:p w14:paraId="7CD6ECE6" w14:textId="54217946"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4" w:history="1">
        <w:r w:rsidR="00187300" w:rsidRPr="005D6080">
          <w:rPr>
            <w:rStyle w:val="Hyperlink"/>
            <w:noProof/>
          </w:rPr>
          <w:t>Abbildung 56 Codeauszug ABS</w:t>
        </w:r>
        <w:r w:rsidR="00187300">
          <w:rPr>
            <w:noProof/>
            <w:webHidden/>
          </w:rPr>
          <w:tab/>
        </w:r>
        <w:r w:rsidR="00187300">
          <w:rPr>
            <w:noProof/>
            <w:webHidden/>
          </w:rPr>
          <w:fldChar w:fldCharType="begin"/>
        </w:r>
        <w:r w:rsidR="00187300">
          <w:rPr>
            <w:noProof/>
            <w:webHidden/>
          </w:rPr>
          <w:instrText xml:space="preserve"> PAGEREF _Toc68186724 \h </w:instrText>
        </w:r>
        <w:r w:rsidR="00187300">
          <w:rPr>
            <w:noProof/>
            <w:webHidden/>
          </w:rPr>
        </w:r>
        <w:r w:rsidR="00187300">
          <w:rPr>
            <w:noProof/>
            <w:webHidden/>
          </w:rPr>
          <w:fldChar w:fldCharType="separate"/>
        </w:r>
        <w:r w:rsidR="00187300">
          <w:rPr>
            <w:noProof/>
            <w:webHidden/>
          </w:rPr>
          <w:t>62</w:t>
        </w:r>
        <w:r w:rsidR="00187300">
          <w:rPr>
            <w:noProof/>
            <w:webHidden/>
          </w:rPr>
          <w:fldChar w:fldCharType="end"/>
        </w:r>
      </w:hyperlink>
    </w:p>
    <w:p w14:paraId="5C4B29B7" w14:textId="03615745"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5" w:history="1">
        <w:r w:rsidR="00187300" w:rsidRPr="005D6080">
          <w:rPr>
            <w:rStyle w:val="Hyperlink"/>
            <w:noProof/>
          </w:rPr>
          <w:t>Abbildung 57 Codeauszug Übergangsproblem</w:t>
        </w:r>
        <w:r w:rsidR="00187300">
          <w:rPr>
            <w:noProof/>
            <w:webHidden/>
          </w:rPr>
          <w:tab/>
        </w:r>
        <w:r w:rsidR="00187300">
          <w:rPr>
            <w:noProof/>
            <w:webHidden/>
          </w:rPr>
          <w:fldChar w:fldCharType="begin"/>
        </w:r>
        <w:r w:rsidR="00187300">
          <w:rPr>
            <w:noProof/>
            <w:webHidden/>
          </w:rPr>
          <w:instrText xml:space="preserve"> PAGEREF _Toc68186725 \h </w:instrText>
        </w:r>
        <w:r w:rsidR="00187300">
          <w:rPr>
            <w:noProof/>
            <w:webHidden/>
          </w:rPr>
        </w:r>
        <w:r w:rsidR="00187300">
          <w:rPr>
            <w:noProof/>
            <w:webHidden/>
          </w:rPr>
          <w:fldChar w:fldCharType="separate"/>
        </w:r>
        <w:r w:rsidR="00187300">
          <w:rPr>
            <w:noProof/>
            <w:webHidden/>
          </w:rPr>
          <w:t>63</w:t>
        </w:r>
        <w:r w:rsidR="00187300">
          <w:rPr>
            <w:noProof/>
            <w:webHidden/>
          </w:rPr>
          <w:fldChar w:fldCharType="end"/>
        </w:r>
      </w:hyperlink>
    </w:p>
    <w:p w14:paraId="4A8C3C8D" w14:textId="06F86A6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6" w:history="1">
        <w:r w:rsidR="00187300" w:rsidRPr="005D6080">
          <w:rPr>
            <w:rStyle w:val="Hyperlink"/>
            <w:noProof/>
          </w:rPr>
          <w:t>Abbildung 58 Arduino Pinout</w:t>
        </w:r>
        <w:r w:rsidR="00187300">
          <w:rPr>
            <w:noProof/>
            <w:webHidden/>
          </w:rPr>
          <w:tab/>
        </w:r>
        <w:r w:rsidR="00187300">
          <w:rPr>
            <w:noProof/>
            <w:webHidden/>
          </w:rPr>
          <w:fldChar w:fldCharType="begin"/>
        </w:r>
        <w:r w:rsidR="00187300">
          <w:rPr>
            <w:noProof/>
            <w:webHidden/>
          </w:rPr>
          <w:instrText xml:space="preserve"> PAGEREF _Toc68186726 \h </w:instrText>
        </w:r>
        <w:r w:rsidR="00187300">
          <w:rPr>
            <w:noProof/>
            <w:webHidden/>
          </w:rPr>
        </w:r>
        <w:r w:rsidR="00187300">
          <w:rPr>
            <w:noProof/>
            <w:webHidden/>
          </w:rPr>
          <w:fldChar w:fldCharType="separate"/>
        </w:r>
        <w:r w:rsidR="00187300">
          <w:rPr>
            <w:noProof/>
            <w:webHidden/>
          </w:rPr>
          <w:t>64</w:t>
        </w:r>
        <w:r w:rsidR="00187300">
          <w:rPr>
            <w:noProof/>
            <w:webHidden/>
          </w:rPr>
          <w:fldChar w:fldCharType="end"/>
        </w:r>
      </w:hyperlink>
    </w:p>
    <w:p w14:paraId="00FBDCB8" w14:textId="5A4521BA"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7" w:history="1">
        <w:r w:rsidR="00187300" w:rsidRPr="005D6080">
          <w:rPr>
            <w:rStyle w:val="Hyperlink"/>
            <w:rFonts w:cs="Times New Roman"/>
            <w:noProof/>
          </w:rPr>
          <w:t>Abbildung 59 Stromsensorplatinen-Schaltung KiCad</w:t>
        </w:r>
        <w:r w:rsidR="00187300">
          <w:rPr>
            <w:noProof/>
            <w:webHidden/>
          </w:rPr>
          <w:tab/>
        </w:r>
        <w:r w:rsidR="00187300">
          <w:rPr>
            <w:noProof/>
            <w:webHidden/>
          </w:rPr>
          <w:fldChar w:fldCharType="begin"/>
        </w:r>
        <w:r w:rsidR="00187300">
          <w:rPr>
            <w:noProof/>
            <w:webHidden/>
          </w:rPr>
          <w:instrText xml:space="preserve"> PAGEREF _Toc68186727 \h </w:instrText>
        </w:r>
        <w:r w:rsidR="00187300">
          <w:rPr>
            <w:noProof/>
            <w:webHidden/>
          </w:rPr>
        </w:r>
        <w:r w:rsidR="00187300">
          <w:rPr>
            <w:noProof/>
            <w:webHidden/>
          </w:rPr>
          <w:fldChar w:fldCharType="separate"/>
        </w:r>
        <w:r w:rsidR="00187300">
          <w:rPr>
            <w:noProof/>
            <w:webHidden/>
          </w:rPr>
          <w:t>65</w:t>
        </w:r>
        <w:r w:rsidR="00187300">
          <w:rPr>
            <w:noProof/>
            <w:webHidden/>
          </w:rPr>
          <w:fldChar w:fldCharType="end"/>
        </w:r>
      </w:hyperlink>
    </w:p>
    <w:p w14:paraId="594F3D1C" w14:textId="52E176D0"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8" w:history="1">
        <w:r w:rsidR="00187300" w:rsidRPr="005D6080">
          <w:rPr>
            <w:rStyle w:val="Hyperlink"/>
            <w:rFonts w:cs="Times New Roman"/>
            <w:noProof/>
          </w:rPr>
          <w:t>Abbildung 60 Stromsensor</w:t>
        </w:r>
        <w:r w:rsidR="00187300">
          <w:rPr>
            <w:noProof/>
            <w:webHidden/>
          </w:rPr>
          <w:tab/>
        </w:r>
        <w:r w:rsidR="00187300">
          <w:rPr>
            <w:noProof/>
            <w:webHidden/>
          </w:rPr>
          <w:fldChar w:fldCharType="begin"/>
        </w:r>
        <w:r w:rsidR="00187300">
          <w:rPr>
            <w:noProof/>
            <w:webHidden/>
          </w:rPr>
          <w:instrText xml:space="preserve"> PAGEREF _Toc68186728 \h </w:instrText>
        </w:r>
        <w:r w:rsidR="00187300">
          <w:rPr>
            <w:noProof/>
            <w:webHidden/>
          </w:rPr>
        </w:r>
        <w:r w:rsidR="00187300">
          <w:rPr>
            <w:noProof/>
            <w:webHidden/>
          </w:rPr>
          <w:fldChar w:fldCharType="separate"/>
        </w:r>
        <w:r w:rsidR="00187300">
          <w:rPr>
            <w:noProof/>
            <w:webHidden/>
          </w:rPr>
          <w:t>65</w:t>
        </w:r>
        <w:r w:rsidR="00187300">
          <w:rPr>
            <w:noProof/>
            <w:webHidden/>
          </w:rPr>
          <w:fldChar w:fldCharType="end"/>
        </w:r>
      </w:hyperlink>
    </w:p>
    <w:p w14:paraId="4FE832D7" w14:textId="1C990A8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29" w:history="1">
        <w:r w:rsidR="00187300" w:rsidRPr="005D6080">
          <w:rPr>
            <w:rStyle w:val="Hyperlink"/>
            <w:rFonts w:cs="Times New Roman"/>
            <w:noProof/>
          </w:rPr>
          <w:t>Abbildung 61 A/D-Wandler</w:t>
        </w:r>
        <w:r w:rsidR="00187300">
          <w:rPr>
            <w:noProof/>
            <w:webHidden/>
          </w:rPr>
          <w:tab/>
        </w:r>
        <w:r w:rsidR="00187300">
          <w:rPr>
            <w:noProof/>
            <w:webHidden/>
          </w:rPr>
          <w:fldChar w:fldCharType="begin"/>
        </w:r>
        <w:r w:rsidR="00187300">
          <w:rPr>
            <w:noProof/>
            <w:webHidden/>
          </w:rPr>
          <w:instrText xml:space="preserve"> PAGEREF _Toc68186729 \h </w:instrText>
        </w:r>
        <w:r w:rsidR="00187300">
          <w:rPr>
            <w:noProof/>
            <w:webHidden/>
          </w:rPr>
        </w:r>
        <w:r w:rsidR="00187300">
          <w:rPr>
            <w:noProof/>
            <w:webHidden/>
          </w:rPr>
          <w:fldChar w:fldCharType="separate"/>
        </w:r>
        <w:r w:rsidR="00187300">
          <w:rPr>
            <w:noProof/>
            <w:webHidden/>
          </w:rPr>
          <w:t>66</w:t>
        </w:r>
        <w:r w:rsidR="00187300">
          <w:rPr>
            <w:noProof/>
            <w:webHidden/>
          </w:rPr>
          <w:fldChar w:fldCharType="end"/>
        </w:r>
      </w:hyperlink>
    </w:p>
    <w:p w14:paraId="19F334FB" w14:textId="6EFFEDF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0" w:history="1">
        <w:r w:rsidR="00187300" w:rsidRPr="005D6080">
          <w:rPr>
            <w:rStyle w:val="Hyperlink"/>
            <w:rFonts w:cs="Times New Roman"/>
            <w:noProof/>
          </w:rPr>
          <w:t>Abbildung 62 Bauteilliste der Stromsensor-Platine</w:t>
        </w:r>
        <w:r w:rsidR="00187300">
          <w:rPr>
            <w:noProof/>
            <w:webHidden/>
          </w:rPr>
          <w:tab/>
        </w:r>
        <w:r w:rsidR="00187300">
          <w:rPr>
            <w:noProof/>
            <w:webHidden/>
          </w:rPr>
          <w:fldChar w:fldCharType="begin"/>
        </w:r>
        <w:r w:rsidR="00187300">
          <w:rPr>
            <w:noProof/>
            <w:webHidden/>
          </w:rPr>
          <w:instrText xml:space="preserve"> PAGEREF _Toc68186730 \h </w:instrText>
        </w:r>
        <w:r w:rsidR="00187300">
          <w:rPr>
            <w:noProof/>
            <w:webHidden/>
          </w:rPr>
        </w:r>
        <w:r w:rsidR="00187300">
          <w:rPr>
            <w:noProof/>
            <w:webHidden/>
          </w:rPr>
          <w:fldChar w:fldCharType="separate"/>
        </w:r>
        <w:r w:rsidR="00187300">
          <w:rPr>
            <w:noProof/>
            <w:webHidden/>
          </w:rPr>
          <w:t>66</w:t>
        </w:r>
        <w:r w:rsidR="00187300">
          <w:rPr>
            <w:noProof/>
            <w:webHidden/>
          </w:rPr>
          <w:fldChar w:fldCharType="end"/>
        </w:r>
      </w:hyperlink>
    </w:p>
    <w:p w14:paraId="2244309E" w14:textId="22EE9841"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1" w:history="1">
        <w:r w:rsidR="00187300" w:rsidRPr="005D6080">
          <w:rPr>
            <w:rStyle w:val="Hyperlink"/>
            <w:rFonts w:cs="Times New Roman"/>
            <w:noProof/>
          </w:rPr>
          <w:t>Abbildung 63 PCB der Stromsensor-Platine</w:t>
        </w:r>
        <w:r w:rsidR="00187300">
          <w:rPr>
            <w:noProof/>
            <w:webHidden/>
          </w:rPr>
          <w:tab/>
        </w:r>
        <w:r w:rsidR="00187300">
          <w:rPr>
            <w:noProof/>
            <w:webHidden/>
          </w:rPr>
          <w:fldChar w:fldCharType="begin"/>
        </w:r>
        <w:r w:rsidR="00187300">
          <w:rPr>
            <w:noProof/>
            <w:webHidden/>
          </w:rPr>
          <w:instrText xml:space="preserve"> PAGEREF _Toc68186731 \h </w:instrText>
        </w:r>
        <w:r w:rsidR="00187300">
          <w:rPr>
            <w:noProof/>
            <w:webHidden/>
          </w:rPr>
        </w:r>
        <w:r w:rsidR="00187300">
          <w:rPr>
            <w:noProof/>
            <w:webHidden/>
          </w:rPr>
          <w:fldChar w:fldCharType="separate"/>
        </w:r>
        <w:r w:rsidR="00187300">
          <w:rPr>
            <w:noProof/>
            <w:webHidden/>
          </w:rPr>
          <w:t>67</w:t>
        </w:r>
        <w:r w:rsidR="00187300">
          <w:rPr>
            <w:noProof/>
            <w:webHidden/>
          </w:rPr>
          <w:fldChar w:fldCharType="end"/>
        </w:r>
      </w:hyperlink>
    </w:p>
    <w:p w14:paraId="2D09D00D" w14:textId="034F3742"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2" w:history="1">
        <w:r w:rsidR="00187300" w:rsidRPr="005D6080">
          <w:rPr>
            <w:rStyle w:val="Hyperlink"/>
            <w:rFonts w:cs="Times New Roman"/>
            <w:noProof/>
          </w:rPr>
          <w:t>Abbildung 64 3D-Anischt der Stromsensor-Platine (Vorderseite)</w:t>
        </w:r>
        <w:r w:rsidR="00187300">
          <w:rPr>
            <w:noProof/>
            <w:webHidden/>
          </w:rPr>
          <w:tab/>
        </w:r>
        <w:r w:rsidR="00187300">
          <w:rPr>
            <w:noProof/>
            <w:webHidden/>
          </w:rPr>
          <w:fldChar w:fldCharType="begin"/>
        </w:r>
        <w:r w:rsidR="00187300">
          <w:rPr>
            <w:noProof/>
            <w:webHidden/>
          </w:rPr>
          <w:instrText xml:space="preserve"> PAGEREF _Toc68186732 \h </w:instrText>
        </w:r>
        <w:r w:rsidR="00187300">
          <w:rPr>
            <w:noProof/>
            <w:webHidden/>
          </w:rPr>
        </w:r>
        <w:r w:rsidR="00187300">
          <w:rPr>
            <w:noProof/>
            <w:webHidden/>
          </w:rPr>
          <w:fldChar w:fldCharType="separate"/>
        </w:r>
        <w:r w:rsidR="00187300">
          <w:rPr>
            <w:noProof/>
            <w:webHidden/>
          </w:rPr>
          <w:t>68</w:t>
        </w:r>
        <w:r w:rsidR="00187300">
          <w:rPr>
            <w:noProof/>
            <w:webHidden/>
          </w:rPr>
          <w:fldChar w:fldCharType="end"/>
        </w:r>
      </w:hyperlink>
    </w:p>
    <w:p w14:paraId="6C7F5478" w14:textId="36B14B42"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3" w:history="1">
        <w:r w:rsidR="00187300" w:rsidRPr="005D6080">
          <w:rPr>
            <w:rStyle w:val="Hyperlink"/>
            <w:rFonts w:cs="Times New Roman"/>
            <w:noProof/>
          </w:rPr>
          <w:t>Abbildung 65 3D-Anischt der Stromsensor-Platine (Rückseite)</w:t>
        </w:r>
        <w:r w:rsidR="00187300">
          <w:rPr>
            <w:noProof/>
            <w:webHidden/>
          </w:rPr>
          <w:tab/>
        </w:r>
        <w:r w:rsidR="00187300">
          <w:rPr>
            <w:noProof/>
            <w:webHidden/>
          </w:rPr>
          <w:fldChar w:fldCharType="begin"/>
        </w:r>
        <w:r w:rsidR="00187300">
          <w:rPr>
            <w:noProof/>
            <w:webHidden/>
          </w:rPr>
          <w:instrText xml:space="preserve"> PAGEREF _Toc68186733 \h </w:instrText>
        </w:r>
        <w:r w:rsidR="00187300">
          <w:rPr>
            <w:noProof/>
            <w:webHidden/>
          </w:rPr>
        </w:r>
        <w:r w:rsidR="00187300">
          <w:rPr>
            <w:noProof/>
            <w:webHidden/>
          </w:rPr>
          <w:fldChar w:fldCharType="separate"/>
        </w:r>
        <w:r w:rsidR="00187300">
          <w:rPr>
            <w:noProof/>
            <w:webHidden/>
          </w:rPr>
          <w:t>68</w:t>
        </w:r>
        <w:r w:rsidR="00187300">
          <w:rPr>
            <w:noProof/>
            <w:webHidden/>
          </w:rPr>
          <w:fldChar w:fldCharType="end"/>
        </w:r>
      </w:hyperlink>
    </w:p>
    <w:p w14:paraId="6BD85FF3" w14:textId="773C7315"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4" w:history="1">
        <w:r w:rsidR="00187300" w:rsidRPr="005D6080">
          <w:rPr>
            <w:rStyle w:val="Hyperlink"/>
            <w:noProof/>
          </w:rPr>
          <w:t>Abbildung 66 Stromsensorplatine</w:t>
        </w:r>
        <w:r w:rsidR="00187300">
          <w:rPr>
            <w:noProof/>
            <w:webHidden/>
          </w:rPr>
          <w:tab/>
        </w:r>
        <w:r w:rsidR="00187300">
          <w:rPr>
            <w:noProof/>
            <w:webHidden/>
          </w:rPr>
          <w:fldChar w:fldCharType="begin"/>
        </w:r>
        <w:r w:rsidR="00187300">
          <w:rPr>
            <w:noProof/>
            <w:webHidden/>
          </w:rPr>
          <w:instrText xml:space="preserve"> PAGEREF _Toc68186734 \h </w:instrText>
        </w:r>
        <w:r w:rsidR="00187300">
          <w:rPr>
            <w:noProof/>
            <w:webHidden/>
          </w:rPr>
        </w:r>
        <w:r w:rsidR="00187300">
          <w:rPr>
            <w:noProof/>
            <w:webHidden/>
          </w:rPr>
          <w:fldChar w:fldCharType="separate"/>
        </w:r>
        <w:r w:rsidR="00187300">
          <w:rPr>
            <w:noProof/>
            <w:webHidden/>
          </w:rPr>
          <w:t>69</w:t>
        </w:r>
        <w:r w:rsidR="00187300">
          <w:rPr>
            <w:noProof/>
            <w:webHidden/>
          </w:rPr>
          <w:fldChar w:fldCharType="end"/>
        </w:r>
      </w:hyperlink>
    </w:p>
    <w:p w14:paraId="66E5DDE4" w14:textId="58817226"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5" w:history="1">
        <w:r w:rsidR="00187300" w:rsidRPr="005D6080">
          <w:rPr>
            <w:rStyle w:val="Hyperlink"/>
            <w:rFonts w:cs="Times New Roman"/>
            <w:noProof/>
          </w:rPr>
          <w:t>Abbildung 67 Reglerschaltung in KiCad</w:t>
        </w:r>
        <w:r w:rsidR="00187300">
          <w:rPr>
            <w:noProof/>
            <w:webHidden/>
          </w:rPr>
          <w:tab/>
        </w:r>
        <w:r w:rsidR="00187300">
          <w:rPr>
            <w:noProof/>
            <w:webHidden/>
          </w:rPr>
          <w:fldChar w:fldCharType="begin"/>
        </w:r>
        <w:r w:rsidR="00187300">
          <w:rPr>
            <w:noProof/>
            <w:webHidden/>
          </w:rPr>
          <w:instrText xml:space="preserve"> PAGEREF _Toc68186735 \h </w:instrText>
        </w:r>
        <w:r w:rsidR="00187300">
          <w:rPr>
            <w:noProof/>
            <w:webHidden/>
          </w:rPr>
        </w:r>
        <w:r w:rsidR="00187300">
          <w:rPr>
            <w:noProof/>
            <w:webHidden/>
          </w:rPr>
          <w:fldChar w:fldCharType="separate"/>
        </w:r>
        <w:r w:rsidR="00187300">
          <w:rPr>
            <w:noProof/>
            <w:webHidden/>
          </w:rPr>
          <w:t>70</w:t>
        </w:r>
        <w:r w:rsidR="00187300">
          <w:rPr>
            <w:noProof/>
            <w:webHidden/>
          </w:rPr>
          <w:fldChar w:fldCharType="end"/>
        </w:r>
      </w:hyperlink>
    </w:p>
    <w:p w14:paraId="1B7E7455" w14:textId="176D299E"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6" w:history="1">
        <w:r w:rsidR="00187300" w:rsidRPr="005D6080">
          <w:rPr>
            <w:rStyle w:val="Hyperlink"/>
            <w:rFonts w:cs="Times New Roman"/>
            <w:noProof/>
          </w:rPr>
          <w:t>Abbildung 68 Eingangskondensatoren</w:t>
        </w:r>
        <w:r w:rsidR="00187300">
          <w:rPr>
            <w:noProof/>
            <w:webHidden/>
          </w:rPr>
          <w:tab/>
        </w:r>
        <w:r w:rsidR="00187300">
          <w:rPr>
            <w:noProof/>
            <w:webHidden/>
          </w:rPr>
          <w:fldChar w:fldCharType="begin"/>
        </w:r>
        <w:r w:rsidR="00187300">
          <w:rPr>
            <w:noProof/>
            <w:webHidden/>
          </w:rPr>
          <w:instrText xml:space="preserve"> PAGEREF _Toc68186736 \h </w:instrText>
        </w:r>
        <w:r w:rsidR="00187300">
          <w:rPr>
            <w:noProof/>
            <w:webHidden/>
          </w:rPr>
        </w:r>
        <w:r w:rsidR="00187300">
          <w:rPr>
            <w:noProof/>
            <w:webHidden/>
          </w:rPr>
          <w:fldChar w:fldCharType="separate"/>
        </w:r>
        <w:r w:rsidR="00187300">
          <w:rPr>
            <w:noProof/>
            <w:webHidden/>
          </w:rPr>
          <w:t>71</w:t>
        </w:r>
        <w:r w:rsidR="00187300">
          <w:rPr>
            <w:noProof/>
            <w:webHidden/>
          </w:rPr>
          <w:fldChar w:fldCharType="end"/>
        </w:r>
      </w:hyperlink>
    </w:p>
    <w:p w14:paraId="5D41A80F" w14:textId="094BE509"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7" w:history="1">
        <w:r w:rsidR="00187300" w:rsidRPr="005D6080">
          <w:rPr>
            <w:rStyle w:val="Hyperlink"/>
            <w:noProof/>
          </w:rPr>
          <w:t>Abbildung 69 Strombegrenzungswiderstand</w:t>
        </w:r>
        <w:r w:rsidR="00187300">
          <w:rPr>
            <w:noProof/>
            <w:webHidden/>
          </w:rPr>
          <w:tab/>
        </w:r>
        <w:r w:rsidR="00187300">
          <w:rPr>
            <w:noProof/>
            <w:webHidden/>
          </w:rPr>
          <w:fldChar w:fldCharType="begin"/>
        </w:r>
        <w:r w:rsidR="00187300">
          <w:rPr>
            <w:noProof/>
            <w:webHidden/>
          </w:rPr>
          <w:instrText xml:space="preserve"> PAGEREF _Toc68186737 \h </w:instrText>
        </w:r>
        <w:r w:rsidR="00187300">
          <w:rPr>
            <w:noProof/>
            <w:webHidden/>
          </w:rPr>
        </w:r>
        <w:r w:rsidR="00187300">
          <w:rPr>
            <w:noProof/>
            <w:webHidden/>
          </w:rPr>
          <w:fldChar w:fldCharType="separate"/>
        </w:r>
        <w:r w:rsidR="00187300">
          <w:rPr>
            <w:noProof/>
            <w:webHidden/>
          </w:rPr>
          <w:t>71</w:t>
        </w:r>
        <w:r w:rsidR="00187300">
          <w:rPr>
            <w:noProof/>
            <w:webHidden/>
          </w:rPr>
          <w:fldChar w:fldCharType="end"/>
        </w:r>
      </w:hyperlink>
    </w:p>
    <w:p w14:paraId="3AD936B8" w14:textId="2F3E0FA7"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8" w:history="1">
        <w:r w:rsidR="00187300" w:rsidRPr="005D6080">
          <w:rPr>
            <w:rStyle w:val="Hyperlink"/>
            <w:rFonts w:cs="Times New Roman"/>
            <w:noProof/>
          </w:rPr>
          <w:t>Abbildung 70 Catch Diode</w:t>
        </w:r>
        <w:r w:rsidR="00187300">
          <w:rPr>
            <w:noProof/>
            <w:webHidden/>
          </w:rPr>
          <w:tab/>
        </w:r>
        <w:r w:rsidR="00187300">
          <w:rPr>
            <w:noProof/>
            <w:webHidden/>
          </w:rPr>
          <w:fldChar w:fldCharType="begin"/>
        </w:r>
        <w:r w:rsidR="00187300">
          <w:rPr>
            <w:noProof/>
            <w:webHidden/>
          </w:rPr>
          <w:instrText xml:space="preserve"> PAGEREF _Toc68186738 \h </w:instrText>
        </w:r>
        <w:r w:rsidR="00187300">
          <w:rPr>
            <w:noProof/>
            <w:webHidden/>
          </w:rPr>
        </w:r>
        <w:r w:rsidR="00187300">
          <w:rPr>
            <w:noProof/>
            <w:webHidden/>
          </w:rPr>
          <w:fldChar w:fldCharType="separate"/>
        </w:r>
        <w:r w:rsidR="00187300">
          <w:rPr>
            <w:noProof/>
            <w:webHidden/>
          </w:rPr>
          <w:t>72</w:t>
        </w:r>
        <w:r w:rsidR="00187300">
          <w:rPr>
            <w:noProof/>
            <w:webHidden/>
          </w:rPr>
          <w:fldChar w:fldCharType="end"/>
        </w:r>
      </w:hyperlink>
    </w:p>
    <w:p w14:paraId="3A150091" w14:textId="670D87F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39" w:history="1">
        <w:r w:rsidR="00187300" w:rsidRPr="005D6080">
          <w:rPr>
            <w:rStyle w:val="Hyperlink"/>
            <w:rFonts w:cs="Times New Roman"/>
            <w:noProof/>
          </w:rPr>
          <w:t>Abbildung 71 Soft-Start Kondensator</w:t>
        </w:r>
        <w:r w:rsidR="00187300">
          <w:rPr>
            <w:noProof/>
            <w:webHidden/>
          </w:rPr>
          <w:tab/>
        </w:r>
        <w:r w:rsidR="00187300">
          <w:rPr>
            <w:noProof/>
            <w:webHidden/>
          </w:rPr>
          <w:fldChar w:fldCharType="begin"/>
        </w:r>
        <w:r w:rsidR="00187300">
          <w:rPr>
            <w:noProof/>
            <w:webHidden/>
          </w:rPr>
          <w:instrText xml:space="preserve"> PAGEREF _Toc68186739 \h </w:instrText>
        </w:r>
        <w:r w:rsidR="00187300">
          <w:rPr>
            <w:noProof/>
            <w:webHidden/>
          </w:rPr>
        </w:r>
        <w:r w:rsidR="00187300">
          <w:rPr>
            <w:noProof/>
            <w:webHidden/>
          </w:rPr>
          <w:fldChar w:fldCharType="separate"/>
        </w:r>
        <w:r w:rsidR="00187300">
          <w:rPr>
            <w:noProof/>
            <w:webHidden/>
          </w:rPr>
          <w:t>72</w:t>
        </w:r>
        <w:r w:rsidR="00187300">
          <w:rPr>
            <w:noProof/>
            <w:webHidden/>
          </w:rPr>
          <w:fldChar w:fldCharType="end"/>
        </w:r>
      </w:hyperlink>
    </w:p>
    <w:p w14:paraId="52C39EB4" w14:textId="2AFCC1A9"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0" w:history="1">
        <w:r w:rsidR="00187300" w:rsidRPr="005D6080">
          <w:rPr>
            <w:rStyle w:val="Hyperlink"/>
            <w:rFonts w:cs="Times New Roman"/>
            <w:noProof/>
          </w:rPr>
          <w:t>Abbildung 72 Spannungsteiler</w:t>
        </w:r>
        <w:r w:rsidR="00187300">
          <w:rPr>
            <w:noProof/>
            <w:webHidden/>
          </w:rPr>
          <w:tab/>
        </w:r>
        <w:r w:rsidR="00187300">
          <w:rPr>
            <w:noProof/>
            <w:webHidden/>
          </w:rPr>
          <w:fldChar w:fldCharType="begin"/>
        </w:r>
        <w:r w:rsidR="00187300">
          <w:rPr>
            <w:noProof/>
            <w:webHidden/>
          </w:rPr>
          <w:instrText xml:space="preserve"> PAGEREF _Toc68186740 \h </w:instrText>
        </w:r>
        <w:r w:rsidR="00187300">
          <w:rPr>
            <w:noProof/>
            <w:webHidden/>
          </w:rPr>
        </w:r>
        <w:r w:rsidR="00187300">
          <w:rPr>
            <w:noProof/>
            <w:webHidden/>
          </w:rPr>
          <w:fldChar w:fldCharType="separate"/>
        </w:r>
        <w:r w:rsidR="00187300">
          <w:rPr>
            <w:noProof/>
            <w:webHidden/>
          </w:rPr>
          <w:t>73</w:t>
        </w:r>
        <w:r w:rsidR="00187300">
          <w:rPr>
            <w:noProof/>
            <w:webHidden/>
          </w:rPr>
          <w:fldChar w:fldCharType="end"/>
        </w:r>
      </w:hyperlink>
    </w:p>
    <w:p w14:paraId="35AC4C0A" w14:textId="4B1D5979"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1" w:history="1">
        <w:r w:rsidR="00187300" w:rsidRPr="005D6080">
          <w:rPr>
            <w:rStyle w:val="Hyperlink"/>
            <w:rFonts w:cs="Times New Roman"/>
            <w:noProof/>
          </w:rPr>
          <w:t>Abbildung 73 Grafik für die Wahl der Spule</w:t>
        </w:r>
        <w:r w:rsidR="00187300">
          <w:rPr>
            <w:noProof/>
            <w:webHidden/>
          </w:rPr>
          <w:tab/>
        </w:r>
        <w:r w:rsidR="00187300">
          <w:rPr>
            <w:noProof/>
            <w:webHidden/>
          </w:rPr>
          <w:fldChar w:fldCharType="begin"/>
        </w:r>
        <w:r w:rsidR="00187300">
          <w:rPr>
            <w:noProof/>
            <w:webHidden/>
          </w:rPr>
          <w:instrText xml:space="preserve"> PAGEREF _Toc68186741 \h </w:instrText>
        </w:r>
        <w:r w:rsidR="00187300">
          <w:rPr>
            <w:noProof/>
            <w:webHidden/>
          </w:rPr>
        </w:r>
        <w:r w:rsidR="00187300">
          <w:rPr>
            <w:noProof/>
            <w:webHidden/>
          </w:rPr>
          <w:fldChar w:fldCharType="separate"/>
        </w:r>
        <w:r w:rsidR="00187300">
          <w:rPr>
            <w:noProof/>
            <w:webHidden/>
          </w:rPr>
          <w:t>74</w:t>
        </w:r>
        <w:r w:rsidR="00187300">
          <w:rPr>
            <w:noProof/>
            <w:webHidden/>
          </w:rPr>
          <w:fldChar w:fldCharType="end"/>
        </w:r>
      </w:hyperlink>
    </w:p>
    <w:p w14:paraId="2DEDDDA5" w14:textId="691CDC59"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2" w:history="1">
        <w:r w:rsidR="00187300" w:rsidRPr="005D6080">
          <w:rPr>
            <w:rStyle w:val="Hyperlink"/>
            <w:rFonts w:cs="Times New Roman"/>
            <w:noProof/>
          </w:rPr>
          <w:t>Abbildung 74 Bauteilliste der Reglerplatine</w:t>
        </w:r>
        <w:r w:rsidR="00187300">
          <w:rPr>
            <w:noProof/>
            <w:webHidden/>
          </w:rPr>
          <w:tab/>
        </w:r>
        <w:r w:rsidR="00187300">
          <w:rPr>
            <w:noProof/>
            <w:webHidden/>
          </w:rPr>
          <w:fldChar w:fldCharType="begin"/>
        </w:r>
        <w:r w:rsidR="00187300">
          <w:rPr>
            <w:noProof/>
            <w:webHidden/>
          </w:rPr>
          <w:instrText xml:space="preserve"> PAGEREF _Toc68186742 \h </w:instrText>
        </w:r>
        <w:r w:rsidR="00187300">
          <w:rPr>
            <w:noProof/>
            <w:webHidden/>
          </w:rPr>
        </w:r>
        <w:r w:rsidR="00187300">
          <w:rPr>
            <w:noProof/>
            <w:webHidden/>
          </w:rPr>
          <w:fldChar w:fldCharType="separate"/>
        </w:r>
        <w:r w:rsidR="00187300">
          <w:rPr>
            <w:noProof/>
            <w:webHidden/>
          </w:rPr>
          <w:t>75</w:t>
        </w:r>
        <w:r w:rsidR="00187300">
          <w:rPr>
            <w:noProof/>
            <w:webHidden/>
          </w:rPr>
          <w:fldChar w:fldCharType="end"/>
        </w:r>
      </w:hyperlink>
    </w:p>
    <w:p w14:paraId="195CDDC2" w14:textId="52EA9A11"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3" w:history="1">
        <w:r w:rsidR="00187300" w:rsidRPr="005D6080">
          <w:rPr>
            <w:rStyle w:val="Hyperlink"/>
            <w:rFonts w:cs="Times New Roman"/>
            <w:noProof/>
          </w:rPr>
          <w:t>Abbildung 75 PCB der Reglerplatine in KiCad</w:t>
        </w:r>
        <w:r w:rsidR="00187300">
          <w:rPr>
            <w:noProof/>
            <w:webHidden/>
          </w:rPr>
          <w:tab/>
        </w:r>
        <w:r w:rsidR="00187300">
          <w:rPr>
            <w:noProof/>
            <w:webHidden/>
          </w:rPr>
          <w:fldChar w:fldCharType="begin"/>
        </w:r>
        <w:r w:rsidR="00187300">
          <w:rPr>
            <w:noProof/>
            <w:webHidden/>
          </w:rPr>
          <w:instrText xml:space="preserve"> PAGEREF _Toc68186743 \h </w:instrText>
        </w:r>
        <w:r w:rsidR="00187300">
          <w:rPr>
            <w:noProof/>
            <w:webHidden/>
          </w:rPr>
        </w:r>
        <w:r w:rsidR="00187300">
          <w:rPr>
            <w:noProof/>
            <w:webHidden/>
          </w:rPr>
          <w:fldChar w:fldCharType="separate"/>
        </w:r>
        <w:r w:rsidR="00187300">
          <w:rPr>
            <w:noProof/>
            <w:webHidden/>
          </w:rPr>
          <w:t>76</w:t>
        </w:r>
        <w:r w:rsidR="00187300">
          <w:rPr>
            <w:noProof/>
            <w:webHidden/>
          </w:rPr>
          <w:fldChar w:fldCharType="end"/>
        </w:r>
      </w:hyperlink>
    </w:p>
    <w:p w14:paraId="1AB414A6" w14:textId="0DA40707"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4" w:history="1">
        <w:r w:rsidR="00187300" w:rsidRPr="005D6080">
          <w:rPr>
            <w:rStyle w:val="Hyperlink"/>
            <w:rFonts w:cs="Times New Roman"/>
            <w:noProof/>
          </w:rPr>
          <w:t>Abbildung 76 3D-Anisicht der Reglerplatine in KiCad (Vorderseite)</w:t>
        </w:r>
        <w:r w:rsidR="00187300">
          <w:rPr>
            <w:noProof/>
            <w:webHidden/>
          </w:rPr>
          <w:tab/>
        </w:r>
        <w:r w:rsidR="00187300">
          <w:rPr>
            <w:noProof/>
            <w:webHidden/>
          </w:rPr>
          <w:fldChar w:fldCharType="begin"/>
        </w:r>
        <w:r w:rsidR="00187300">
          <w:rPr>
            <w:noProof/>
            <w:webHidden/>
          </w:rPr>
          <w:instrText xml:space="preserve"> PAGEREF _Toc68186744 \h </w:instrText>
        </w:r>
        <w:r w:rsidR="00187300">
          <w:rPr>
            <w:noProof/>
            <w:webHidden/>
          </w:rPr>
        </w:r>
        <w:r w:rsidR="00187300">
          <w:rPr>
            <w:noProof/>
            <w:webHidden/>
          </w:rPr>
          <w:fldChar w:fldCharType="separate"/>
        </w:r>
        <w:r w:rsidR="00187300">
          <w:rPr>
            <w:noProof/>
            <w:webHidden/>
          </w:rPr>
          <w:t>76</w:t>
        </w:r>
        <w:r w:rsidR="00187300">
          <w:rPr>
            <w:noProof/>
            <w:webHidden/>
          </w:rPr>
          <w:fldChar w:fldCharType="end"/>
        </w:r>
      </w:hyperlink>
    </w:p>
    <w:p w14:paraId="0988EE7D" w14:textId="7F3D57BA"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5" w:history="1">
        <w:r w:rsidR="00187300" w:rsidRPr="005D6080">
          <w:rPr>
            <w:rStyle w:val="Hyperlink"/>
            <w:rFonts w:cs="Times New Roman"/>
            <w:noProof/>
          </w:rPr>
          <w:t>Abbildung 77 3D-Ansicht der Reglerplatine in KiCad (Rückseite)</w:t>
        </w:r>
        <w:r w:rsidR="00187300">
          <w:rPr>
            <w:noProof/>
            <w:webHidden/>
          </w:rPr>
          <w:tab/>
        </w:r>
        <w:r w:rsidR="00187300">
          <w:rPr>
            <w:noProof/>
            <w:webHidden/>
          </w:rPr>
          <w:fldChar w:fldCharType="begin"/>
        </w:r>
        <w:r w:rsidR="00187300">
          <w:rPr>
            <w:noProof/>
            <w:webHidden/>
          </w:rPr>
          <w:instrText xml:space="preserve"> PAGEREF _Toc68186745 \h </w:instrText>
        </w:r>
        <w:r w:rsidR="00187300">
          <w:rPr>
            <w:noProof/>
            <w:webHidden/>
          </w:rPr>
        </w:r>
        <w:r w:rsidR="00187300">
          <w:rPr>
            <w:noProof/>
            <w:webHidden/>
          </w:rPr>
          <w:fldChar w:fldCharType="separate"/>
        </w:r>
        <w:r w:rsidR="00187300">
          <w:rPr>
            <w:noProof/>
            <w:webHidden/>
          </w:rPr>
          <w:t>77</w:t>
        </w:r>
        <w:r w:rsidR="00187300">
          <w:rPr>
            <w:noProof/>
            <w:webHidden/>
          </w:rPr>
          <w:fldChar w:fldCharType="end"/>
        </w:r>
      </w:hyperlink>
    </w:p>
    <w:p w14:paraId="6531DE24" w14:textId="79E62EC1"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6" w:history="1">
        <w:r w:rsidR="00187300" w:rsidRPr="005D6080">
          <w:rPr>
            <w:rStyle w:val="Hyperlink"/>
            <w:noProof/>
          </w:rPr>
          <w:t>Abbildung 78 Regler</w:t>
        </w:r>
        <w:r w:rsidR="00187300">
          <w:rPr>
            <w:noProof/>
            <w:webHidden/>
          </w:rPr>
          <w:tab/>
        </w:r>
        <w:r w:rsidR="00187300">
          <w:rPr>
            <w:noProof/>
            <w:webHidden/>
          </w:rPr>
          <w:fldChar w:fldCharType="begin"/>
        </w:r>
        <w:r w:rsidR="00187300">
          <w:rPr>
            <w:noProof/>
            <w:webHidden/>
          </w:rPr>
          <w:instrText xml:space="preserve"> PAGEREF _Toc68186746 \h </w:instrText>
        </w:r>
        <w:r w:rsidR="00187300">
          <w:rPr>
            <w:noProof/>
            <w:webHidden/>
          </w:rPr>
        </w:r>
        <w:r w:rsidR="00187300">
          <w:rPr>
            <w:noProof/>
            <w:webHidden/>
          </w:rPr>
          <w:fldChar w:fldCharType="separate"/>
        </w:r>
        <w:r w:rsidR="00187300">
          <w:rPr>
            <w:noProof/>
            <w:webHidden/>
          </w:rPr>
          <w:t>77</w:t>
        </w:r>
        <w:r w:rsidR="00187300">
          <w:rPr>
            <w:noProof/>
            <w:webHidden/>
          </w:rPr>
          <w:fldChar w:fldCharType="end"/>
        </w:r>
      </w:hyperlink>
    </w:p>
    <w:p w14:paraId="4523F5C7" w14:textId="4AE1DDD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7" w:history="1">
        <w:r w:rsidR="00187300" w:rsidRPr="005D6080">
          <w:rPr>
            <w:rStyle w:val="Hyperlink"/>
            <w:rFonts w:cs="Times New Roman"/>
            <w:noProof/>
          </w:rPr>
          <w:t>Abbildung 79 Linearer Spannungsregler für den Microcontroller</w:t>
        </w:r>
        <w:r w:rsidR="00187300">
          <w:rPr>
            <w:noProof/>
            <w:webHidden/>
          </w:rPr>
          <w:tab/>
        </w:r>
        <w:r w:rsidR="00187300">
          <w:rPr>
            <w:noProof/>
            <w:webHidden/>
          </w:rPr>
          <w:fldChar w:fldCharType="begin"/>
        </w:r>
        <w:r w:rsidR="00187300">
          <w:rPr>
            <w:noProof/>
            <w:webHidden/>
          </w:rPr>
          <w:instrText xml:space="preserve"> PAGEREF _Toc68186747 \h </w:instrText>
        </w:r>
        <w:r w:rsidR="00187300">
          <w:rPr>
            <w:noProof/>
            <w:webHidden/>
          </w:rPr>
        </w:r>
        <w:r w:rsidR="00187300">
          <w:rPr>
            <w:noProof/>
            <w:webHidden/>
          </w:rPr>
          <w:fldChar w:fldCharType="separate"/>
        </w:r>
        <w:r w:rsidR="00187300">
          <w:rPr>
            <w:noProof/>
            <w:webHidden/>
          </w:rPr>
          <w:t>79</w:t>
        </w:r>
        <w:r w:rsidR="00187300">
          <w:rPr>
            <w:noProof/>
            <w:webHidden/>
          </w:rPr>
          <w:fldChar w:fldCharType="end"/>
        </w:r>
      </w:hyperlink>
    </w:p>
    <w:p w14:paraId="0F989FF3" w14:textId="59CDB44E"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8" w:history="1">
        <w:r w:rsidR="00187300" w:rsidRPr="005D6080">
          <w:rPr>
            <w:rStyle w:val="Hyperlink"/>
            <w:rFonts w:cs="Times New Roman"/>
            <w:noProof/>
          </w:rPr>
          <w:t>Abbildung 80 Stabilisierung der Versorgung am Microcontroller</w:t>
        </w:r>
        <w:r w:rsidR="00187300">
          <w:rPr>
            <w:noProof/>
            <w:webHidden/>
          </w:rPr>
          <w:tab/>
        </w:r>
        <w:r w:rsidR="00187300">
          <w:rPr>
            <w:noProof/>
            <w:webHidden/>
          </w:rPr>
          <w:fldChar w:fldCharType="begin"/>
        </w:r>
        <w:r w:rsidR="00187300">
          <w:rPr>
            <w:noProof/>
            <w:webHidden/>
          </w:rPr>
          <w:instrText xml:space="preserve"> PAGEREF _Toc68186748 \h </w:instrText>
        </w:r>
        <w:r w:rsidR="00187300">
          <w:rPr>
            <w:noProof/>
            <w:webHidden/>
          </w:rPr>
        </w:r>
        <w:r w:rsidR="00187300">
          <w:rPr>
            <w:noProof/>
            <w:webHidden/>
          </w:rPr>
          <w:fldChar w:fldCharType="separate"/>
        </w:r>
        <w:r w:rsidR="00187300">
          <w:rPr>
            <w:noProof/>
            <w:webHidden/>
          </w:rPr>
          <w:t>79</w:t>
        </w:r>
        <w:r w:rsidR="00187300">
          <w:rPr>
            <w:noProof/>
            <w:webHidden/>
          </w:rPr>
          <w:fldChar w:fldCharType="end"/>
        </w:r>
      </w:hyperlink>
    </w:p>
    <w:p w14:paraId="6D3CD9C8" w14:textId="54A7668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49" w:history="1">
        <w:r w:rsidR="00187300" w:rsidRPr="005D6080">
          <w:rPr>
            <w:rStyle w:val="Hyperlink"/>
            <w:rFonts w:cs="Times New Roman"/>
            <w:noProof/>
          </w:rPr>
          <w:t>Abbildung 81 Externe Clock</w:t>
        </w:r>
        <w:r w:rsidR="00187300">
          <w:rPr>
            <w:noProof/>
            <w:webHidden/>
          </w:rPr>
          <w:tab/>
        </w:r>
        <w:r w:rsidR="00187300">
          <w:rPr>
            <w:noProof/>
            <w:webHidden/>
          </w:rPr>
          <w:fldChar w:fldCharType="begin"/>
        </w:r>
        <w:r w:rsidR="00187300">
          <w:rPr>
            <w:noProof/>
            <w:webHidden/>
          </w:rPr>
          <w:instrText xml:space="preserve"> PAGEREF _Toc68186749 \h </w:instrText>
        </w:r>
        <w:r w:rsidR="00187300">
          <w:rPr>
            <w:noProof/>
            <w:webHidden/>
          </w:rPr>
        </w:r>
        <w:r w:rsidR="00187300">
          <w:rPr>
            <w:noProof/>
            <w:webHidden/>
          </w:rPr>
          <w:fldChar w:fldCharType="separate"/>
        </w:r>
        <w:r w:rsidR="00187300">
          <w:rPr>
            <w:noProof/>
            <w:webHidden/>
          </w:rPr>
          <w:t>80</w:t>
        </w:r>
        <w:r w:rsidR="00187300">
          <w:rPr>
            <w:noProof/>
            <w:webHidden/>
          </w:rPr>
          <w:fldChar w:fldCharType="end"/>
        </w:r>
      </w:hyperlink>
    </w:p>
    <w:p w14:paraId="527BC9D0" w14:textId="4B51910B"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0" w:history="1">
        <w:r w:rsidR="00187300" w:rsidRPr="005D6080">
          <w:rPr>
            <w:rStyle w:val="Hyperlink"/>
            <w:rFonts w:cs="Times New Roman"/>
            <w:noProof/>
          </w:rPr>
          <w:t>Abbildung 82 ICSP-Schnittstelle</w:t>
        </w:r>
        <w:r w:rsidR="00187300">
          <w:rPr>
            <w:noProof/>
            <w:webHidden/>
          </w:rPr>
          <w:tab/>
        </w:r>
        <w:r w:rsidR="00187300">
          <w:rPr>
            <w:noProof/>
            <w:webHidden/>
          </w:rPr>
          <w:fldChar w:fldCharType="begin"/>
        </w:r>
        <w:r w:rsidR="00187300">
          <w:rPr>
            <w:noProof/>
            <w:webHidden/>
          </w:rPr>
          <w:instrText xml:space="preserve"> PAGEREF _Toc68186750 \h </w:instrText>
        </w:r>
        <w:r w:rsidR="00187300">
          <w:rPr>
            <w:noProof/>
            <w:webHidden/>
          </w:rPr>
        </w:r>
        <w:r w:rsidR="00187300">
          <w:rPr>
            <w:noProof/>
            <w:webHidden/>
          </w:rPr>
          <w:fldChar w:fldCharType="separate"/>
        </w:r>
        <w:r w:rsidR="00187300">
          <w:rPr>
            <w:noProof/>
            <w:webHidden/>
          </w:rPr>
          <w:t>81</w:t>
        </w:r>
        <w:r w:rsidR="00187300">
          <w:rPr>
            <w:noProof/>
            <w:webHidden/>
          </w:rPr>
          <w:fldChar w:fldCharType="end"/>
        </w:r>
      </w:hyperlink>
    </w:p>
    <w:p w14:paraId="71FA09A6" w14:textId="04218D04"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1" w:history="1">
        <w:r w:rsidR="00187300" w:rsidRPr="005D6080">
          <w:rPr>
            <w:rStyle w:val="Hyperlink"/>
            <w:rFonts w:cs="Times New Roman"/>
            <w:noProof/>
          </w:rPr>
          <w:t>Abbildung 83 Pull-Up Widerstände für I²C</w:t>
        </w:r>
        <w:r w:rsidR="00187300">
          <w:rPr>
            <w:noProof/>
            <w:webHidden/>
          </w:rPr>
          <w:tab/>
        </w:r>
        <w:r w:rsidR="00187300">
          <w:rPr>
            <w:noProof/>
            <w:webHidden/>
          </w:rPr>
          <w:fldChar w:fldCharType="begin"/>
        </w:r>
        <w:r w:rsidR="00187300">
          <w:rPr>
            <w:noProof/>
            <w:webHidden/>
          </w:rPr>
          <w:instrText xml:space="preserve"> PAGEREF _Toc68186751 \h </w:instrText>
        </w:r>
        <w:r w:rsidR="00187300">
          <w:rPr>
            <w:noProof/>
            <w:webHidden/>
          </w:rPr>
        </w:r>
        <w:r w:rsidR="00187300">
          <w:rPr>
            <w:noProof/>
            <w:webHidden/>
          </w:rPr>
          <w:fldChar w:fldCharType="separate"/>
        </w:r>
        <w:r w:rsidR="00187300">
          <w:rPr>
            <w:noProof/>
            <w:webHidden/>
          </w:rPr>
          <w:t>81</w:t>
        </w:r>
        <w:r w:rsidR="00187300">
          <w:rPr>
            <w:noProof/>
            <w:webHidden/>
          </w:rPr>
          <w:fldChar w:fldCharType="end"/>
        </w:r>
      </w:hyperlink>
    </w:p>
    <w:p w14:paraId="20512463" w14:textId="09F7DDAA"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2" w:history="1">
        <w:r w:rsidR="00187300" w:rsidRPr="005D6080">
          <w:rPr>
            <w:rStyle w:val="Hyperlink"/>
            <w:noProof/>
          </w:rPr>
          <w:t>Abbildung 84 Altes Mainboard-Layout</w:t>
        </w:r>
        <w:r w:rsidR="00187300">
          <w:rPr>
            <w:noProof/>
            <w:webHidden/>
          </w:rPr>
          <w:tab/>
        </w:r>
        <w:r w:rsidR="00187300">
          <w:rPr>
            <w:noProof/>
            <w:webHidden/>
          </w:rPr>
          <w:fldChar w:fldCharType="begin"/>
        </w:r>
        <w:r w:rsidR="00187300">
          <w:rPr>
            <w:noProof/>
            <w:webHidden/>
          </w:rPr>
          <w:instrText xml:space="preserve"> PAGEREF _Toc68186752 \h </w:instrText>
        </w:r>
        <w:r w:rsidR="00187300">
          <w:rPr>
            <w:noProof/>
            <w:webHidden/>
          </w:rPr>
        </w:r>
        <w:r w:rsidR="00187300">
          <w:rPr>
            <w:noProof/>
            <w:webHidden/>
          </w:rPr>
          <w:fldChar w:fldCharType="separate"/>
        </w:r>
        <w:r w:rsidR="00187300">
          <w:rPr>
            <w:noProof/>
            <w:webHidden/>
          </w:rPr>
          <w:t>83</w:t>
        </w:r>
        <w:r w:rsidR="00187300">
          <w:rPr>
            <w:noProof/>
            <w:webHidden/>
          </w:rPr>
          <w:fldChar w:fldCharType="end"/>
        </w:r>
      </w:hyperlink>
    </w:p>
    <w:p w14:paraId="63ED9FD6" w14:textId="75437F8A"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3" w:history="1">
        <w:r w:rsidR="00187300" w:rsidRPr="005D6080">
          <w:rPr>
            <w:rStyle w:val="Hyperlink"/>
            <w:rFonts w:cs="Times New Roman"/>
            <w:noProof/>
          </w:rPr>
          <w:t>Abbildung 85 Bauteilliste der Mainboardplatine</w:t>
        </w:r>
        <w:r w:rsidR="00187300">
          <w:rPr>
            <w:noProof/>
            <w:webHidden/>
          </w:rPr>
          <w:tab/>
        </w:r>
        <w:r w:rsidR="00187300">
          <w:rPr>
            <w:noProof/>
            <w:webHidden/>
          </w:rPr>
          <w:fldChar w:fldCharType="begin"/>
        </w:r>
        <w:r w:rsidR="00187300">
          <w:rPr>
            <w:noProof/>
            <w:webHidden/>
          </w:rPr>
          <w:instrText xml:space="preserve"> PAGEREF _Toc68186753 \h </w:instrText>
        </w:r>
        <w:r w:rsidR="00187300">
          <w:rPr>
            <w:noProof/>
            <w:webHidden/>
          </w:rPr>
        </w:r>
        <w:r w:rsidR="00187300">
          <w:rPr>
            <w:noProof/>
            <w:webHidden/>
          </w:rPr>
          <w:fldChar w:fldCharType="separate"/>
        </w:r>
        <w:r w:rsidR="00187300">
          <w:rPr>
            <w:noProof/>
            <w:webHidden/>
          </w:rPr>
          <w:t>84</w:t>
        </w:r>
        <w:r w:rsidR="00187300">
          <w:rPr>
            <w:noProof/>
            <w:webHidden/>
          </w:rPr>
          <w:fldChar w:fldCharType="end"/>
        </w:r>
      </w:hyperlink>
    </w:p>
    <w:p w14:paraId="2E19C596" w14:textId="7F0702A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4" w:history="1">
        <w:r w:rsidR="00187300" w:rsidRPr="005D6080">
          <w:rPr>
            <w:rStyle w:val="Hyperlink"/>
            <w:rFonts w:cs="Times New Roman"/>
            <w:noProof/>
          </w:rPr>
          <w:t>Abbildung 86 PCB der Mainboardplatine</w:t>
        </w:r>
        <w:r w:rsidR="00187300">
          <w:rPr>
            <w:noProof/>
            <w:webHidden/>
          </w:rPr>
          <w:tab/>
        </w:r>
        <w:r w:rsidR="00187300">
          <w:rPr>
            <w:noProof/>
            <w:webHidden/>
          </w:rPr>
          <w:fldChar w:fldCharType="begin"/>
        </w:r>
        <w:r w:rsidR="00187300">
          <w:rPr>
            <w:noProof/>
            <w:webHidden/>
          </w:rPr>
          <w:instrText xml:space="preserve"> PAGEREF _Toc68186754 \h </w:instrText>
        </w:r>
        <w:r w:rsidR="00187300">
          <w:rPr>
            <w:noProof/>
            <w:webHidden/>
          </w:rPr>
        </w:r>
        <w:r w:rsidR="00187300">
          <w:rPr>
            <w:noProof/>
            <w:webHidden/>
          </w:rPr>
          <w:fldChar w:fldCharType="separate"/>
        </w:r>
        <w:r w:rsidR="00187300">
          <w:rPr>
            <w:noProof/>
            <w:webHidden/>
          </w:rPr>
          <w:t>85</w:t>
        </w:r>
        <w:r w:rsidR="00187300">
          <w:rPr>
            <w:noProof/>
            <w:webHidden/>
          </w:rPr>
          <w:fldChar w:fldCharType="end"/>
        </w:r>
      </w:hyperlink>
    </w:p>
    <w:p w14:paraId="2DBDD419" w14:textId="64720BEE"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5" w:history="1">
        <w:r w:rsidR="00187300" w:rsidRPr="005D6080">
          <w:rPr>
            <w:rStyle w:val="Hyperlink"/>
            <w:rFonts w:cs="Times New Roman"/>
            <w:noProof/>
          </w:rPr>
          <w:t>Abbildung 87 3D-Ansicht des PCB der Mainboardplatine</w:t>
        </w:r>
        <w:r w:rsidR="00187300">
          <w:rPr>
            <w:noProof/>
            <w:webHidden/>
          </w:rPr>
          <w:tab/>
        </w:r>
        <w:r w:rsidR="00187300">
          <w:rPr>
            <w:noProof/>
            <w:webHidden/>
          </w:rPr>
          <w:fldChar w:fldCharType="begin"/>
        </w:r>
        <w:r w:rsidR="00187300">
          <w:rPr>
            <w:noProof/>
            <w:webHidden/>
          </w:rPr>
          <w:instrText xml:space="preserve"> PAGEREF _Toc68186755 \h </w:instrText>
        </w:r>
        <w:r w:rsidR="00187300">
          <w:rPr>
            <w:noProof/>
            <w:webHidden/>
          </w:rPr>
        </w:r>
        <w:r w:rsidR="00187300">
          <w:rPr>
            <w:noProof/>
            <w:webHidden/>
          </w:rPr>
          <w:fldChar w:fldCharType="separate"/>
        </w:r>
        <w:r w:rsidR="00187300">
          <w:rPr>
            <w:noProof/>
            <w:webHidden/>
          </w:rPr>
          <w:t>85</w:t>
        </w:r>
        <w:r w:rsidR="00187300">
          <w:rPr>
            <w:noProof/>
            <w:webHidden/>
          </w:rPr>
          <w:fldChar w:fldCharType="end"/>
        </w:r>
      </w:hyperlink>
    </w:p>
    <w:p w14:paraId="667E9D4B" w14:textId="5C6885CA"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6" w:history="1">
        <w:r w:rsidR="00187300" w:rsidRPr="005D6080">
          <w:rPr>
            <w:rStyle w:val="Hyperlink"/>
            <w:noProof/>
          </w:rPr>
          <w:t>Abbildung 88 Shield-Schaltung</w:t>
        </w:r>
        <w:r w:rsidR="00187300">
          <w:rPr>
            <w:noProof/>
            <w:webHidden/>
          </w:rPr>
          <w:tab/>
        </w:r>
        <w:r w:rsidR="00187300">
          <w:rPr>
            <w:noProof/>
            <w:webHidden/>
          </w:rPr>
          <w:fldChar w:fldCharType="begin"/>
        </w:r>
        <w:r w:rsidR="00187300">
          <w:rPr>
            <w:noProof/>
            <w:webHidden/>
          </w:rPr>
          <w:instrText xml:space="preserve"> PAGEREF _Toc68186756 \h </w:instrText>
        </w:r>
        <w:r w:rsidR="00187300">
          <w:rPr>
            <w:noProof/>
            <w:webHidden/>
          </w:rPr>
        </w:r>
        <w:r w:rsidR="00187300">
          <w:rPr>
            <w:noProof/>
            <w:webHidden/>
          </w:rPr>
          <w:fldChar w:fldCharType="separate"/>
        </w:r>
        <w:r w:rsidR="00187300">
          <w:rPr>
            <w:noProof/>
            <w:webHidden/>
          </w:rPr>
          <w:t>86</w:t>
        </w:r>
        <w:r w:rsidR="00187300">
          <w:rPr>
            <w:noProof/>
            <w:webHidden/>
          </w:rPr>
          <w:fldChar w:fldCharType="end"/>
        </w:r>
      </w:hyperlink>
    </w:p>
    <w:p w14:paraId="22653AC3" w14:textId="697F5A9B"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7" w:history="1">
        <w:r w:rsidR="00187300" w:rsidRPr="005D6080">
          <w:rPr>
            <w:rStyle w:val="Hyperlink"/>
            <w:noProof/>
          </w:rPr>
          <w:t>Abbildung 89 Shield-PCB</w:t>
        </w:r>
        <w:r w:rsidR="00187300">
          <w:rPr>
            <w:noProof/>
            <w:webHidden/>
          </w:rPr>
          <w:tab/>
        </w:r>
        <w:r w:rsidR="00187300">
          <w:rPr>
            <w:noProof/>
            <w:webHidden/>
          </w:rPr>
          <w:fldChar w:fldCharType="begin"/>
        </w:r>
        <w:r w:rsidR="00187300">
          <w:rPr>
            <w:noProof/>
            <w:webHidden/>
          </w:rPr>
          <w:instrText xml:space="preserve"> PAGEREF _Toc68186757 \h </w:instrText>
        </w:r>
        <w:r w:rsidR="00187300">
          <w:rPr>
            <w:noProof/>
            <w:webHidden/>
          </w:rPr>
        </w:r>
        <w:r w:rsidR="00187300">
          <w:rPr>
            <w:noProof/>
            <w:webHidden/>
          </w:rPr>
          <w:fldChar w:fldCharType="separate"/>
        </w:r>
        <w:r w:rsidR="00187300">
          <w:rPr>
            <w:noProof/>
            <w:webHidden/>
          </w:rPr>
          <w:t>87</w:t>
        </w:r>
        <w:r w:rsidR="00187300">
          <w:rPr>
            <w:noProof/>
            <w:webHidden/>
          </w:rPr>
          <w:fldChar w:fldCharType="end"/>
        </w:r>
      </w:hyperlink>
    </w:p>
    <w:p w14:paraId="208C0FA0" w14:textId="2CF2E152"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8" w:history="1">
        <w:r w:rsidR="00187300" w:rsidRPr="005D6080">
          <w:rPr>
            <w:rStyle w:val="Hyperlink"/>
            <w:noProof/>
          </w:rPr>
          <w:t>Abbildung 90 Shield 3D-Ansicht</w:t>
        </w:r>
        <w:r w:rsidR="00187300">
          <w:rPr>
            <w:noProof/>
            <w:webHidden/>
          </w:rPr>
          <w:tab/>
        </w:r>
        <w:r w:rsidR="00187300">
          <w:rPr>
            <w:noProof/>
            <w:webHidden/>
          </w:rPr>
          <w:fldChar w:fldCharType="begin"/>
        </w:r>
        <w:r w:rsidR="00187300">
          <w:rPr>
            <w:noProof/>
            <w:webHidden/>
          </w:rPr>
          <w:instrText xml:space="preserve"> PAGEREF _Toc68186758 \h </w:instrText>
        </w:r>
        <w:r w:rsidR="00187300">
          <w:rPr>
            <w:noProof/>
            <w:webHidden/>
          </w:rPr>
        </w:r>
        <w:r w:rsidR="00187300">
          <w:rPr>
            <w:noProof/>
            <w:webHidden/>
          </w:rPr>
          <w:fldChar w:fldCharType="separate"/>
        </w:r>
        <w:r w:rsidR="00187300">
          <w:rPr>
            <w:noProof/>
            <w:webHidden/>
          </w:rPr>
          <w:t>87</w:t>
        </w:r>
        <w:r w:rsidR="00187300">
          <w:rPr>
            <w:noProof/>
            <w:webHidden/>
          </w:rPr>
          <w:fldChar w:fldCharType="end"/>
        </w:r>
      </w:hyperlink>
    </w:p>
    <w:p w14:paraId="38403D39" w14:textId="58348D49"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59" w:history="1">
        <w:r w:rsidR="00187300" w:rsidRPr="005D6080">
          <w:rPr>
            <w:rStyle w:val="Hyperlink"/>
            <w:noProof/>
          </w:rPr>
          <w:t>Abbildung 91 Shield</w:t>
        </w:r>
        <w:r w:rsidR="00187300">
          <w:rPr>
            <w:noProof/>
            <w:webHidden/>
          </w:rPr>
          <w:tab/>
        </w:r>
        <w:r w:rsidR="00187300">
          <w:rPr>
            <w:noProof/>
            <w:webHidden/>
          </w:rPr>
          <w:fldChar w:fldCharType="begin"/>
        </w:r>
        <w:r w:rsidR="00187300">
          <w:rPr>
            <w:noProof/>
            <w:webHidden/>
          </w:rPr>
          <w:instrText xml:space="preserve"> PAGEREF _Toc68186759 \h </w:instrText>
        </w:r>
        <w:r w:rsidR="00187300">
          <w:rPr>
            <w:noProof/>
            <w:webHidden/>
          </w:rPr>
        </w:r>
        <w:r w:rsidR="00187300">
          <w:rPr>
            <w:noProof/>
            <w:webHidden/>
          </w:rPr>
          <w:fldChar w:fldCharType="separate"/>
        </w:r>
        <w:r w:rsidR="00187300">
          <w:rPr>
            <w:noProof/>
            <w:webHidden/>
          </w:rPr>
          <w:t>88</w:t>
        </w:r>
        <w:r w:rsidR="00187300">
          <w:rPr>
            <w:noProof/>
            <w:webHidden/>
          </w:rPr>
          <w:fldChar w:fldCharType="end"/>
        </w:r>
      </w:hyperlink>
    </w:p>
    <w:p w14:paraId="13799438" w14:textId="0797D430"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60" w:history="1">
        <w:r w:rsidR="00187300" w:rsidRPr="005D6080">
          <w:rPr>
            <w:rStyle w:val="Hyperlink"/>
            <w:noProof/>
          </w:rPr>
          <w:t>Abbildung 92 Verbindungsplan</w:t>
        </w:r>
        <w:r w:rsidR="00187300">
          <w:rPr>
            <w:noProof/>
            <w:webHidden/>
          </w:rPr>
          <w:tab/>
        </w:r>
        <w:r w:rsidR="00187300">
          <w:rPr>
            <w:noProof/>
            <w:webHidden/>
          </w:rPr>
          <w:fldChar w:fldCharType="begin"/>
        </w:r>
        <w:r w:rsidR="00187300">
          <w:rPr>
            <w:noProof/>
            <w:webHidden/>
          </w:rPr>
          <w:instrText xml:space="preserve"> PAGEREF _Toc68186760 \h </w:instrText>
        </w:r>
        <w:r w:rsidR="00187300">
          <w:rPr>
            <w:noProof/>
            <w:webHidden/>
          </w:rPr>
        </w:r>
        <w:r w:rsidR="00187300">
          <w:rPr>
            <w:noProof/>
            <w:webHidden/>
          </w:rPr>
          <w:fldChar w:fldCharType="separate"/>
        </w:r>
        <w:r w:rsidR="00187300">
          <w:rPr>
            <w:noProof/>
            <w:webHidden/>
          </w:rPr>
          <w:t>89</w:t>
        </w:r>
        <w:r w:rsidR="00187300">
          <w:rPr>
            <w:noProof/>
            <w:webHidden/>
          </w:rPr>
          <w:fldChar w:fldCharType="end"/>
        </w:r>
      </w:hyperlink>
    </w:p>
    <w:p w14:paraId="3A37DA06" w14:textId="470AA475"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61" w:history="1">
        <w:r w:rsidR="00187300" w:rsidRPr="005D6080">
          <w:rPr>
            <w:rStyle w:val="Hyperlink"/>
            <w:rFonts w:cs="Times New Roman"/>
            <w:noProof/>
          </w:rPr>
          <w:t>Abbildung 93 V1 Paint 3D Modell</w:t>
        </w:r>
        <w:r w:rsidR="00187300">
          <w:rPr>
            <w:noProof/>
            <w:webHidden/>
          </w:rPr>
          <w:tab/>
        </w:r>
        <w:r w:rsidR="00187300">
          <w:rPr>
            <w:noProof/>
            <w:webHidden/>
          </w:rPr>
          <w:fldChar w:fldCharType="begin"/>
        </w:r>
        <w:r w:rsidR="00187300">
          <w:rPr>
            <w:noProof/>
            <w:webHidden/>
          </w:rPr>
          <w:instrText xml:space="preserve"> PAGEREF _Toc68186761 \h </w:instrText>
        </w:r>
        <w:r w:rsidR="00187300">
          <w:rPr>
            <w:noProof/>
            <w:webHidden/>
          </w:rPr>
        </w:r>
        <w:r w:rsidR="00187300">
          <w:rPr>
            <w:noProof/>
            <w:webHidden/>
          </w:rPr>
          <w:fldChar w:fldCharType="separate"/>
        </w:r>
        <w:r w:rsidR="00187300">
          <w:rPr>
            <w:noProof/>
            <w:webHidden/>
          </w:rPr>
          <w:t>91</w:t>
        </w:r>
        <w:r w:rsidR="00187300">
          <w:rPr>
            <w:noProof/>
            <w:webHidden/>
          </w:rPr>
          <w:fldChar w:fldCharType="end"/>
        </w:r>
      </w:hyperlink>
    </w:p>
    <w:p w14:paraId="0BB3DC11" w14:textId="18787A9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62" w:history="1">
        <w:r w:rsidR="00187300" w:rsidRPr="005D6080">
          <w:rPr>
            <w:rStyle w:val="Hyperlink"/>
            <w:rFonts w:cs="Times New Roman"/>
            <w:noProof/>
          </w:rPr>
          <w:t>Abbildung 94 Kameraplatform des V1 Prototypen in FreeCad</w:t>
        </w:r>
        <w:r w:rsidR="00187300">
          <w:rPr>
            <w:noProof/>
            <w:webHidden/>
          </w:rPr>
          <w:tab/>
        </w:r>
        <w:r w:rsidR="00187300">
          <w:rPr>
            <w:noProof/>
            <w:webHidden/>
          </w:rPr>
          <w:fldChar w:fldCharType="begin"/>
        </w:r>
        <w:r w:rsidR="00187300">
          <w:rPr>
            <w:noProof/>
            <w:webHidden/>
          </w:rPr>
          <w:instrText xml:space="preserve"> PAGEREF _Toc68186762 \h </w:instrText>
        </w:r>
        <w:r w:rsidR="00187300">
          <w:rPr>
            <w:noProof/>
            <w:webHidden/>
          </w:rPr>
        </w:r>
        <w:r w:rsidR="00187300">
          <w:rPr>
            <w:noProof/>
            <w:webHidden/>
          </w:rPr>
          <w:fldChar w:fldCharType="separate"/>
        </w:r>
        <w:r w:rsidR="00187300">
          <w:rPr>
            <w:noProof/>
            <w:webHidden/>
          </w:rPr>
          <w:t>92</w:t>
        </w:r>
        <w:r w:rsidR="00187300">
          <w:rPr>
            <w:noProof/>
            <w:webHidden/>
          </w:rPr>
          <w:fldChar w:fldCharType="end"/>
        </w:r>
      </w:hyperlink>
    </w:p>
    <w:p w14:paraId="0E0E4162" w14:textId="48AAF36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63" w:history="1">
        <w:r w:rsidR="00187300" w:rsidRPr="005D6080">
          <w:rPr>
            <w:rStyle w:val="Hyperlink"/>
            <w:rFonts w:cs="Times New Roman"/>
            <w:noProof/>
          </w:rPr>
          <w:t>Abbildung 95 Servo-WInkel des V1 Prototypen in FreeCad</w:t>
        </w:r>
        <w:r w:rsidR="00187300">
          <w:rPr>
            <w:noProof/>
            <w:webHidden/>
          </w:rPr>
          <w:tab/>
        </w:r>
        <w:r w:rsidR="00187300">
          <w:rPr>
            <w:noProof/>
            <w:webHidden/>
          </w:rPr>
          <w:fldChar w:fldCharType="begin"/>
        </w:r>
        <w:r w:rsidR="00187300">
          <w:rPr>
            <w:noProof/>
            <w:webHidden/>
          </w:rPr>
          <w:instrText xml:space="preserve"> PAGEREF _Toc68186763 \h </w:instrText>
        </w:r>
        <w:r w:rsidR="00187300">
          <w:rPr>
            <w:noProof/>
            <w:webHidden/>
          </w:rPr>
        </w:r>
        <w:r w:rsidR="00187300">
          <w:rPr>
            <w:noProof/>
            <w:webHidden/>
          </w:rPr>
          <w:fldChar w:fldCharType="separate"/>
        </w:r>
        <w:r w:rsidR="00187300">
          <w:rPr>
            <w:noProof/>
            <w:webHidden/>
          </w:rPr>
          <w:t>92</w:t>
        </w:r>
        <w:r w:rsidR="00187300">
          <w:rPr>
            <w:noProof/>
            <w:webHidden/>
          </w:rPr>
          <w:fldChar w:fldCharType="end"/>
        </w:r>
      </w:hyperlink>
    </w:p>
    <w:p w14:paraId="53EF11D6" w14:textId="250F8C4B" w:rsidR="00187300" w:rsidRDefault="00E729F5">
      <w:pPr>
        <w:pStyle w:val="Abbildungsverzeichnis"/>
        <w:tabs>
          <w:tab w:val="right" w:leader="dot" w:pos="9062"/>
        </w:tabs>
        <w:rPr>
          <w:rFonts w:asciiTheme="minorHAnsi" w:eastAsiaTheme="minorEastAsia" w:hAnsiTheme="minorHAnsi"/>
          <w:noProof/>
          <w:sz w:val="22"/>
          <w:lang w:eastAsia="de-AT"/>
        </w:rPr>
      </w:pPr>
      <w:hyperlink r:id="rId134" w:anchor="_Toc68186764" w:history="1">
        <w:r w:rsidR="00187300" w:rsidRPr="005D6080">
          <w:rPr>
            <w:rStyle w:val="Hyperlink"/>
            <w:noProof/>
          </w:rPr>
          <w:t>Abbildung 96 Aufbau des V1 Prototypen mit allen vorhandenen Bauteilen</w:t>
        </w:r>
        <w:r w:rsidR="00187300">
          <w:rPr>
            <w:noProof/>
            <w:webHidden/>
          </w:rPr>
          <w:tab/>
        </w:r>
        <w:r w:rsidR="00187300">
          <w:rPr>
            <w:noProof/>
            <w:webHidden/>
          </w:rPr>
          <w:fldChar w:fldCharType="begin"/>
        </w:r>
        <w:r w:rsidR="00187300">
          <w:rPr>
            <w:noProof/>
            <w:webHidden/>
          </w:rPr>
          <w:instrText xml:space="preserve"> PAGEREF _Toc68186764 \h </w:instrText>
        </w:r>
        <w:r w:rsidR="00187300">
          <w:rPr>
            <w:noProof/>
            <w:webHidden/>
          </w:rPr>
        </w:r>
        <w:r w:rsidR="00187300">
          <w:rPr>
            <w:noProof/>
            <w:webHidden/>
          </w:rPr>
          <w:fldChar w:fldCharType="separate"/>
        </w:r>
        <w:r w:rsidR="00187300">
          <w:rPr>
            <w:noProof/>
            <w:webHidden/>
          </w:rPr>
          <w:t>93</w:t>
        </w:r>
        <w:r w:rsidR="00187300">
          <w:rPr>
            <w:noProof/>
            <w:webHidden/>
          </w:rPr>
          <w:fldChar w:fldCharType="end"/>
        </w:r>
      </w:hyperlink>
    </w:p>
    <w:p w14:paraId="158C124A" w14:textId="4D98D93F"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65" w:history="1">
        <w:r w:rsidR="00187300" w:rsidRPr="005D6080">
          <w:rPr>
            <w:rStyle w:val="Hyperlink"/>
            <w:rFonts w:cs="Times New Roman"/>
            <w:noProof/>
          </w:rPr>
          <w:t>Abbildung 97 Aufbau des V1 Prototypen mit allen vorhandenen Bauteilen</w:t>
        </w:r>
        <w:r w:rsidR="00187300">
          <w:rPr>
            <w:noProof/>
            <w:webHidden/>
          </w:rPr>
          <w:tab/>
        </w:r>
        <w:r w:rsidR="00187300">
          <w:rPr>
            <w:noProof/>
            <w:webHidden/>
          </w:rPr>
          <w:fldChar w:fldCharType="begin"/>
        </w:r>
        <w:r w:rsidR="00187300">
          <w:rPr>
            <w:noProof/>
            <w:webHidden/>
          </w:rPr>
          <w:instrText xml:space="preserve"> PAGEREF _Toc68186765 \h </w:instrText>
        </w:r>
        <w:r w:rsidR="00187300">
          <w:rPr>
            <w:noProof/>
            <w:webHidden/>
          </w:rPr>
        </w:r>
        <w:r w:rsidR="00187300">
          <w:rPr>
            <w:noProof/>
            <w:webHidden/>
          </w:rPr>
          <w:fldChar w:fldCharType="separate"/>
        </w:r>
        <w:r w:rsidR="00187300">
          <w:rPr>
            <w:noProof/>
            <w:webHidden/>
          </w:rPr>
          <w:t>93</w:t>
        </w:r>
        <w:r w:rsidR="00187300">
          <w:rPr>
            <w:noProof/>
            <w:webHidden/>
          </w:rPr>
          <w:fldChar w:fldCharType="end"/>
        </w:r>
      </w:hyperlink>
    </w:p>
    <w:p w14:paraId="39A668AA" w14:textId="2FCC6AB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66" w:history="1">
        <w:r w:rsidR="00187300" w:rsidRPr="005D6080">
          <w:rPr>
            <w:rStyle w:val="Hyperlink"/>
            <w:rFonts w:cs="Times New Roman"/>
            <w:noProof/>
          </w:rPr>
          <w:t>Abbildung 98 Erstes V2 Paint 3D Design</w:t>
        </w:r>
        <w:r w:rsidR="00187300">
          <w:rPr>
            <w:noProof/>
            <w:webHidden/>
          </w:rPr>
          <w:tab/>
        </w:r>
        <w:r w:rsidR="00187300">
          <w:rPr>
            <w:noProof/>
            <w:webHidden/>
          </w:rPr>
          <w:fldChar w:fldCharType="begin"/>
        </w:r>
        <w:r w:rsidR="00187300">
          <w:rPr>
            <w:noProof/>
            <w:webHidden/>
          </w:rPr>
          <w:instrText xml:space="preserve"> PAGEREF _Toc68186766 \h </w:instrText>
        </w:r>
        <w:r w:rsidR="00187300">
          <w:rPr>
            <w:noProof/>
            <w:webHidden/>
          </w:rPr>
        </w:r>
        <w:r w:rsidR="00187300">
          <w:rPr>
            <w:noProof/>
            <w:webHidden/>
          </w:rPr>
          <w:fldChar w:fldCharType="separate"/>
        </w:r>
        <w:r w:rsidR="00187300">
          <w:rPr>
            <w:noProof/>
            <w:webHidden/>
          </w:rPr>
          <w:t>95</w:t>
        </w:r>
        <w:r w:rsidR="00187300">
          <w:rPr>
            <w:noProof/>
            <w:webHidden/>
          </w:rPr>
          <w:fldChar w:fldCharType="end"/>
        </w:r>
      </w:hyperlink>
    </w:p>
    <w:p w14:paraId="400A1C0C" w14:textId="7BA8BA1D"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67" w:history="1">
        <w:r w:rsidR="00187300" w:rsidRPr="005D6080">
          <w:rPr>
            <w:rStyle w:val="Hyperlink"/>
            <w:rFonts w:cs="Times New Roman"/>
            <w:noProof/>
          </w:rPr>
          <w:t>Abbildung 99 Finale 3D Skizze des V2 Prototypen in Paint 3D</w:t>
        </w:r>
        <w:r w:rsidR="00187300">
          <w:rPr>
            <w:noProof/>
            <w:webHidden/>
          </w:rPr>
          <w:tab/>
        </w:r>
        <w:r w:rsidR="00187300">
          <w:rPr>
            <w:noProof/>
            <w:webHidden/>
          </w:rPr>
          <w:fldChar w:fldCharType="begin"/>
        </w:r>
        <w:r w:rsidR="00187300">
          <w:rPr>
            <w:noProof/>
            <w:webHidden/>
          </w:rPr>
          <w:instrText xml:space="preserve"> PAGEREF _Toc68186767 \h </w:instrText>
        </w:r>
        <w:r w:rsidR="00187300">
          <w:rPr>
            <w:noProof/>
            <w:webHidden/>
          </w:rPr>
        </w:r>
        <w:r w:rsidR="00187300">
          <w:rPr>
            <w:noProof/>
            <w:webHidden/>
          </w:rPr>
          <w:fldChar w:fldCharType="separate"/>
        </w:r>
        <w:r w:rsidR="00187300">
          <w:rPr>
            <w:noProof/>
            <w:webHidden/>
          </w:rPr>
          <w:t>96</w:t>
        </w:r>
        <w:r w:rsidR="00187300">
          <w:rPr>
            <w:noProof/>
            <w:webHidden/>
          </w:rPr>
          <w:fldChar w:fldCharType="end"/>
        </w:r>
      </w:hyperlink>
    </w:p>
    <w:p w14:paraId="5EE2CD7A" w14:textId="38986920" w:rsidR="00187300" w:rsidRDefault="00E729F5">
      <w:pPr>
        <w:pStyle w:val="Abbildungsverzeichnis"/>
        <w:tabs>
          <w:tab w:val="left" w:pos="4426"/>
          <w:tab w:val="right" w:leader="dot" w:pos="9062"/>
        </w:tabs>
        <w:rPr>
          <w:rFonts w:asciiTheme="minorHAnsi" w:eastAsiaTheme="minorEastAsia" w:hAnsiTheme="minorHAnsi"/>
          <w:noProof/>
          <w:sz w:val="22"/>
          <w:lang w:eastAsia="de-AT"/>
        </w:rPr>
      </w:pPr>
      <w:hyperlink w:anchor="_Toc68186768" w:history="1">
        <w:r w:rsidR="00187300" w:rsidRPr="005D6080">
          <w:rPr>
            <w:rStyle w:val="Hyperlink"/>
            <w:rFonts w:cs="Times New Roman"/>
            <w:noProof/>
          </w:rPr>
          <w:t>Abbildung 100 V2 Halterung Front Anischt</w:t>
        </w:r>
        <w:r w:rsidR="00187300">
          <w:rPr>
            <w:rFonts w:asciiTheme="minorHAnsi" w:eastAsiaTheme="minorEastAsia" w:hAnsiTheme="minorHAnsi"/>
            <w:noProof/>
            <w:sz w:val="22"/>
            <w:lang w:eastAsia="de-AT"/>
          </w:rPr>
          <w:tab/>
        </w:r>
        <w:r w:rsidR="00187300" w:rsidRPr="005D6080">
          <w:rPr>
            <w:rStyle w:val="Hyperlink"/>
            <w:rFonts w:cs="Times New Roman"/>
            <w:noProof/>
          </w:rPr>
          <w:t xml:space="preserve"> </w:t>
        </w:r>
        <w:r w:rsidR="00187300" w:rsidRPr="005D6080">
          <w:rPr>
            <w:rStyle w:val="Hyperlink"/>
            <w:noProof/>
          </w:rPr>
          <w:t>Abbildung 101 V2 Halterung Back-View</w:t>
        </w:r>
        <w:r w:rsidR="00187300">
          <w:rPr>
            <w:noProof/>
            <w:webHidden/>
          </w:rPr>
          <w:tab/>
        </w:r>
        <w:r w:rsidR="00187300">
          <w:rPr>
            <w:noProof/>
            <w:webHidden/>
          </w:rPr>
          <w:fldChar w:fldCharType="begin"/>
        </w:r>
        <w:r w:rsidR="00187300">
          <w:rPr>
            <w:noProof/>
            <w:webHidden/>
          </w:rPr>
          <w:instrText xml:space="preserve"> PAGEREF _Toc68186768 \h </w:instrText>
        </w:r>
        <w:r w:rsidR="00187300">
          <w:rPr>
            <w:noProof/>
            <w:webHidden/>
          </w:rPr>
        </w:r>
        <w:r w:rsidR="00187300">
          <w:rPr>
            <w:noProof/>
            <w:webHidden/>
          </w:rPr>
          <w:fldChar w:fldCharType="separate"/>
        </w:r>
        <w:r w:rsidR="00187300">
          <w:rPr>
            <w:noProof/>
            <w:webHidden/>
          </w:rPr>
          <w:t>97</w:t>
        </w:r>
        <w:r w:rsidR="00187300">
          <w:rPr>
            <w:noProof/>
            <w:webHidden/>
          </w:rPr>
          <w:fldChar w:fldCharType="end"/>
        </w:r>
      </w:hyperlink>
    </w:p>
    <w:p w14:paraId="3DF1A859" w14:textId="547DA7F6"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69" w:history="1">
        <w:r w:rsidR="00187300" w:rsidRPr="005D6080">
          <w:rPr>
            <w:rStyle w:val="Hyperlink"/>
            <w:rFonts w:cs="Times New Roman"/>
            <w:noProof/>
          </w:rPr>
          <w:t>Abbildung 102 TechDraw der V2 Halterung</w:t>
        </w:r>
        <w:r w:rsidR="00187300">
          <w:rPr>
            <w:noProof/>
            <w:webHidden/>
          </w:rPr>
          <w:tab/>
        </w:r>
        <w:r w:rsidR="00187300">
          <w:rPr>
            <w:noProof/>
            <w:webHidden/>
          </w:rPr>
          <w:fldChar w:fldCharType="begin"/>
        </w:r>
        <w:r w:rsidR="00187300">
          <w:rPr>
            <w:noProof/>
            <w:webHidden/>
          </w:rPr>
          <w:instrText xml:space="preserve"> PAGEREF _Toc68186769 \h </w:instrText>
        </w:r>
        <w:r w:rsidR="00187300">
          <w:rPr>
            <w:noProof/>
            <w:webHidden/>
          </w:rPr>
        </w:r>
        <w:r w:rsidR="00187300">
          <w:rPr>
            <w:noProof/>
            <w:webHidden/>
          </w:rPr>
          <w:fldChar w:fldCharType="separate"/>
        </w:r>
        <w:r w:rsidR="00187300">
          <w:rPr>
            <w:noProof/>
            <w:webHidden/>
          </w:rPr>
          <w:t>97</w:t>
        </w:r>
        <w:r w:rsidR="00187300">
          <w:rPr>
            <w:noProof/>
            <w:webHidden/>
          </w:rPr>
          <w:fldChar w:fldCharType="end"/>
        </w:r>
      </w:hyperlink>
    </w:p>
    <w:p w14:paraId="7AD42ECD" w14:textId="15CEED11" w:rsidR="00187300" w:rsidRDefault="00E729F5">
      <w:pPr>
        <w:pStyle w:val="Abbildungsverzeichnis"/>
        <w:tabs>
          <w:tab w:val="left" w:pos="5859"/>
          <w:tab w:val="right" w:leader="dot" w:pos="9062"/>
        </w:tabs>
        <w:rPr>
          <w:rFonts w:asciiTheme="minorHAnsi" w:eastAsiaTheme="minorEastAsia" w:hAnsiTheme="minorHAnsi"/>
          <w:noProof/>
          <w:sz w:val="22"/>
          <w:lang w:eastAsia="de-AT"/>
        </w:rPr>
      </w:pPr>
      <w:hyperlink w:anchor="_Toc68186770" w:history="1">
        <w:r w:rsidR="00187300" w:rsidRPr="005D6080">
          <w:rPr>
            <w:rStyle w:val="Hyperlink"/>
            <w:rFonts w:cs="Times New Roman"/>
            <w:noProof/>
          </w:rPr>
          <w:t>Abbildung 103 V2 Kameraplatform 3D Druck Front-View</w:t>
        </w:r>
        <w:r w:rsidR="00187300">
          <w:rPr>
            <w:rFonts w:asciiTheme="minorHAnsi" w:eastAsiaTheme="minorEastAsia" w:hAnsiTheme="minorHAnsi"/>
            <w:noProof/>
            <w:sz w:val="22"/>
            <w:lang w:eastAsia="de-AT"/>
          </w:rPr>
          <w:tab/>
        </w:r>
        <w:r w:rsidR="00187300" w:rsidRPr="005D6080">
          <w:rPr>
            <w:rStyle w:val="Hyperlink"/>
            <w:rFonts w:cs="Times New Roman"/>
            <w:noProof/>
          </w:rPr>
          <w:t xml:space="preserve">              </w:t>
        </w:r>
        <w:r w:rsidR="00187300" w:rsidRPr="005D6080">
          <w:rPr>
            <w:rStyle w:val="Hyperlink"/>
            <w:noProof/>
          </w:rPr>
          <w:t>Abbildung 104 V2 Kameraplatform 3D Druck Back-View</w:t>
        </w:r>
        <w:r w:rsidR="00187300">
          <w:rPr>
            <w:noProof/>
            <w:webHidden/>
          </w:rPr>
          <w:tab/>
        </w:r>
        <w:r w:rsidR="00187300">
          <w:rPr>
            <w:noProof/>
            <w:webHidden/>
          </w:rPr>
          <w:fldChar w:fldCharType="begin"/>
        </w:r>
        <w:r w:rsidR="00187300">
          <w:rPr>
            <w:noProof/>
            <w:webHidden/>
          </w:rPr>
          <w:instrText xml:space="preserve"> PAGEREF _Toc68186770 \h </w:instrText>
        </w:r>
        <w:r w:rsidR="00187300">
          <w:rPr>
            <w:noProof/>
            <w:webHidden/>
          </w:rPr>
        </w:r>
        <w:r w:rsidR="00187300">
          <w:rPr>
            <w:noProof/>
            <w:webHidden/>
          </w:rPr>
          <w:fldChar w:fldCharType="separate"/>
        </w:r>
        <w:r w:rsidR="00187300">
          <w:rPr>
            <w:noProof/>
            <w:webHidden/>
          </w:rPr>
          <w:t>98</w:t>
        </w:r>
        <w:r w:rsidR="00187300">
          <w:rPr>
            <w:noProof/>
            <w:webHidden/>
          </w:rPr>
          <w:fldChar w:fldCharType="end"/>
        </w:r>
      </w:hyperlink>
    </w:p>
    <w:p w14:paraId="391471D3" w14:textId="7F4A84D7"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71" w:history="1">
        <w:r w:rsidR="00187300" w:rsidRPr="005D6080">
          <w:rPr>
            <w:rStyle w:val="Hyperlink"/>
            <w:rFonts w:cs="Times New Roman"/>
            <w:noProof/>
          </w:rPr>
          <w:t>Abbildung 105 TechDraw der V2 Kameraplattform</w:t>
        </w:r>
        <w:r w:rsidR="00187300">
          <w:rPr>
            <w:noProof/>
            <w:webHidden/>
          </w:rPr>
          <w:tab/>
        </w:r>
        <w:r w:rsidR="00187300">
          <w:rPr>
            <w:noProof/>
            <w:webHidden/>
          </w:rPr>
          <w:fldChar w:fldCharType="begin"/>
        </w:r>
        <w:r w:rsidR="00187300">
          <w:rPr>
            <w:noProof/>
            <w:webHidden/>
          </w:rPr>
          <w:instrText xml:space="preserve"> PAGEREF _Toc68186771 \h </w:instrText>
        </w:r>
        <w:r w:rsidR="00187300">
          <w:rPr>
            <w:noProof/>
            <w:webHidden/>
          </w:rPr>
        </w:r>
        <w:r w:rsidR="00187300">
          <w:rPr>
            <w:noProof/>
            <w:webHidden/>
          </w:rPr>
          <w:fldChar w:fldCharType="separate"/>
        </w:r>
        <w:r w:rsidR="00187300">
          <w:rPr>
            <w:noProof/>
            <w:webHidden/>
          </w:rPr>
          <w:t>98</w:t>
        </w:r>
        <w:r w:rsidR="00187300">
          <w:rPr>
            <w:noProof/>
            <w:webHidden/>
          </w:rPr>
          <w:fldChar w:fldCharType="end"/>
        </w:r>
      </w:hyperlink>
    </w:p>
    <w:p w14:paraId="605F6F29" w14:textId="16A319D7" w:rsidR="00187300" w:rsidRDefault="00E729F5">
      <w:pPr>
        <w:pStyle w:val="Abbildungsverzeichnis"/>
        <w:tabs>
          <w:tab w:val="left" w:pos="4206"/>
          <w:tab w:val="right" w:leader="dot" w:pos="9062"/>
        </w:tabs>
        <w:rPr>
          <w:rFonts w:asciiTheme="minorHAnsi" w:eastAsiaTheme="minorEastAsia" w:hAnsiTheme="minorHAnsi"/>
          <w:noProof/>
          <w:sz w:val="22"/>
          <w:lang w:eastAsia="de-AT"/>
        </w:rPr>
      </w:pPr>
      <w:hyperlink w:anchor="_Toc68186772" w:history="1">
        <w:r w:rsidR="00187300" w:rsidRPr="005D6080">
          <w:rPr>
            <w:rStyle w:val="Hyperlink"/>
            <w:rFonts w:cs="Times New Roman"/>
            <w:noProof/>
          </w:rPr>
          <w:t xml:space="preserve">Abbildung 106 Winkel 1 V2 Front-View </w:t>
        </w:r>
        <w:r w:rsidR="00187300">
          <w:rPr>
            <w:rFonts w:asciiTheme="minorHAnsi" w:eastAsiaTheme="minorEastAsia" w:hAnsiTheme="minorHAnsi"/>
            <w:noProof/>
            <w:sz w:val="22"/>
            <w:lang w:eastAsia="de-AT"/>
          </w:rPr>
          <w:tab/>
        </w:r>
        <w:r w:rsidR="00187300" w:rsidRPr="005D6080">
          <w:rPr>
            <w:rStyle w:val="Hyperlink"/>
            <w:rFonts w:cs="Times New Roman"/>
            <w:noProof/>
          </w:rPr>
          <w:t xml:space="preserve">    </w:t>
        </w:r>
        <w:r w:rsidR="00187300" w:rsidRPr="005D6080">
          <w:rPr>
            <w:rStyle w:val="Hyperlink"/>
            <w:noProof/>
          </w:rPr>
          <w:t>Abbildung 107 Winkel 1 V2 Back-View</w:t>
        </w:r>
        <w:r w:rsidR="00187300">
          <w:rPr>
            <w:noProof/>
            <w:webHidden/>
          </w:rPr>
          <w:tab/>
        </w:r>
        <w:r w:rsidR="00187300">
          <w:rPr>
            <w:noProof/>
            <w:webHidden/>
          </w:rPr>
          <w:fldChar w:fldCharType="begin"/>
        </w:r>
        <w:r w:rsidR="00187300">
          <w:rPr>
            <w:noProof/>
            <w:webHidden/>
          </w:rPr>
          <w:instrText xml:space="preserve"> PAGEREF _Toc68186772 \h </w:instrText>
        </w:r>
        <w:r w:rsidR="00187300">
          <w:rPr>
            <w:noProof/>
            <w:webHidden/>
          </w:rPr>
        </w:r>
        <w:r w:rsidR="00187300">
          <w:rPr>
            <w:noProof/>
            <w:webHidden/>
          </w:rPr>
          <w:fldChar w:fldCharType="separate"/>
        </w:r>
        <w:r w:rsidR="00187300">
          <w:rPr>
            <w:noProof/>
            <w:webHidden/>
          </w:rPr>
          <w:t>99</w:t>
        </w:r>
        <w:r w:rsidR="00187300">
          <w:rPr>
            <w:noProof/>
            <w:webHidden/>
          </w:rPr>
          <w:fldChar w:fldCharType="end"/>
        </w:r>
      </w:hyperlink>
    </w:p>
    <w:p w14:paraId="48386AFC" w14:textId="2E337788"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73" w:history="1">
        <w:r w:rsidR="00187300" w:rsidRPr="005D6080">
          <w:rPr>
            <w:rStyle w:val="Hyperlink"/>
            <w:rFonts w:cs="Times New Roman"/>
            <w:noProof/>
          </w:rPr>
          <w:t>Abbildung 108 TechDraw des V2 Winkels (1)</w:t>
        </w:r>
        <w:r w:rsidR="00187300">
          <w:rPr>
            <w:noProof/>
            <w:webHidden/>
          </w:rPr>
          <w:tab/>
        </w:r>
        <w:r w:rsidR="00187300">
          <w:rPr>
            <w:noProof/>
            <w:webHidden/>
          </w:rPr>
          <w:fldChar w:fldCharType="begin"/>
        </w:r>
        <w:r w:rsidR="00187300">
          <w:rPr>
            <w:noProof/>
            <w:webHidden/>
          </w:rPr>
          <w:instrText xml:space="preserve"> PAGEREF _Toc68186773 \h </w:instrText>
        </w:r>
        <w:r w:rsidR="00187300">
          <w:rPr>
            <w:noProof/>
            <w:webHidden/>
          </w:rPr>
        </w:r>
        <w:r w:rsidR="00187300">
          <w:rPr>
            <w:noProof/>
            <w:webHidden/>
          </w:rPr>
          <w:fldChar w:fldCharType="separate"/>
        </w:r>
        <w:r w:rsidR="00187300">
          <w:rPr>
            <w:noProof/>
            <w:webHidden/>
          </w:rPr>
          <w:t>99</w:t>
        </w:r>
        <w:r w:rsidR="00187300">
          <w:rPr>
            <w:noProof/>
            <w:webHidden/>
          </w:rPr>
          <w:fldChar w:fldCharType="end"/>
        </w:r>
      </w:hyperlink>
    </w:p>
    <w:p w14:paraId="376D1F63" w14:textId="054E79EC" w:rsidR="00187300" w:rsidRDefault="00E729F5">
      <w:pPr>
        <w:pStyle w:val="Abbildungsverzeichnis"/>
        <w:tabs>
          <w:tab w:val="left" w:pos="4146"/>
          <w:tab w:val="right" w:leader="dot" w:pos="9062"/>
        </w:tabs>
        <w:rPr>
          <w:rFonts w:asciiTheme="minorHAnsi" w:eastAsiaTheme="minorEastAsia" w:hAnsiTheme="minorHAnsi"/>
          <w:noProof/>
          <w:sz w:val="22"/>
          <w:lang w:eastAsia="de-AT"/>
        </w:rPr>
      </w:pPr>
      <w:hyperlink w:anchor="_Toc68186774" w:history="1">
        <w:r w:rsidR="00187300" w:rsidRPr="005D6080">
          <w:rPr>
            <w:rStyle w:val="Hyperlink"/>
            <w:rFonts w:cs="Times New Roman"/>
            <w:noProof/>
          </w:rPr>
          <w:t>Abbildung 109 Winkel 2 V2 Front-View</w:t>
        </w:r>
        <w:r w:rsidR="00187300">
          <w:rPr>
            <w:rFonts w:asciiTheme="minorHAnsi" w:eastAsiaTheme="minorEastAsia" w:hAnsiTheme="minorHAnsi"/>
            <w:noProof/>
            <w:sz w:val="22"/>
            <w:lang w:eastAsia="de-AT"/>
          </w:rPr>
          <w:tab/>
        </w:r>
        <w:r w:rsidR="00187300" w:rsidRPr="005D6080">
          <w:rPr>
            <w:rStyle w:val="Hyperlink"/>
            <w:rFonts w:cs="Times New Roman"/>
            <w:noProof/>
          </w:rPr>
          <w:t xml:space="preserve">   </w:t>
        </w:r>
        <w:r w:rsidR="00187300" w:rsidRPr="005D6080">
          <w:rPr>
            <w:rStyle w:val="Hyperlink"/>
            <w:noProof/>
          </w:rPr>
          <w:t>Abbildung 110 Winkel 2 V2 Back-View</w:t>
        </w:r>
        <w:r w:rsidR="00187300">
          <w:rPr>
            <w:noProof/>
            <w:webHidden/>
          </w:rPr>
          <w:tab/>
        </w:r>
        <w:r w:rsidR="00187300">
          <w:rPr>
            <w:noProof/>
            <w:webHidden/>
          </w:rPr>
          <w:fldChar w:fldCharType="begin"/>
        </w:r>
        <w:r w:rsidR="00187300">
          <w:rPr>
            <w:noProof/>
            <w:webHidden/>
          </w:rPr>
          <w:instrText xml:space="preserve"> PAGEREF _Toc68186774 \h </w:instrText>
        </w:r>
        <w:r w:rsidR="00187300">
          <w:rPr>
            <w:noProof/>
            <w:webHidden/>
          </w:rPr>
        </w:r>
        <w:r w:rsidR="00187300">
          <w:rPr>
            <w:noProof/>
            <w:webHidden/>
          </w:rPr>
          <w:fldChar w:fldCharType="separate"/>
        </w:r>
        <w:r w:rsidR="00187300">
          <w:rPr>
            <w:noProof/>
            <w:webHidden/>
          </w:rPr>
          <w:t>100</w:t>
        </w:r>
        <w:r w:rsidR="00187300">
          <w:rPr>
            <w:noProof/>
            <w:webHidden/>
          </w:rPr>
          <w:fldChar w:fldCharType="end"/>
        </w:r>
      </w:hyperlink>
    </w:p>
    <w:p w14:paraId="7059EAA2" w14:textId="29409D41"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75" w:history="1">
        <w:r w:rsidR="00187300" w:rsidRPr="005D6080">
          <w:rPr>
            <w:rStyle w:val="Hyperlink"/>
            <w:noProof/>
          </w:rPr>
          <w:t>Abbildung 111 TechDraw des V2 Winkels (2)</w:t>
        </w:r>
        <w:r w:rsidR="00187300">
          <w:rPr>
            <w:noProof/>
            <w:webHidden/>
          </w:rPr>
          <w:tab/>
        </w:r>
        <w:r w:rsidR="00187300">
          <w:rPr>
            <w:noProof/>
            <w:webHidden/>
          </w:rPr>
          <w:fldChar w:fldCharType="begin"/>
        </w:r>
        <w:r w:rsidR="00187300">
          <w:rPr>
            <w:noProof/>
            <w:webHidden/>
          </w:rPr>
          <w:instrText xml:space="preserve"> PAGEREF _Toc68186775 \h </w:instrText>
        </w:r>
        <w:r w:rsidR="00187300">
          <w:rPr>
            <w:noProof/>
            <w:webHidden/>
          </w:rPr>
        </w:r>
        <w:r w:rsidR="00187300">
          <w:rPr>
            <w:noProof/>
            <w:webHidden/>
          </w:rPr>
          <w:fldChar w:fldCharType="separate"/>
        </w:r>
        <w:r w:rsidR="00187300">
          <w:rPr>
            <w:noProof/>
            <w:webHidden/>
          </w:rPr>
          <w:t>100</w:t>
        </w:r>
        <w:r w:rsidR="00187300">
          <w:rPr>
            <w:noProof/>
            <w:webHidden/>
          </w:rPr>
          <w:fldChar w:fldCharType="end"/>
        </w:r>
      </w:hyperlink>
    </w:p>
    <w:p w14:paraId="448B489B" w14:textId="60B73E33" w:rsidR="00187300" w:rsidRDefault="00E729F5">
      <w:pPr>
        <w:pStyle w:val="Abbildungsverzeichnis"/>
        <w:tabs>
          <w:tab w:val="left" w:pos="4087"/>
          <w:tab w:val="right" w:leader="dot" w:pos="9062"/>
        </w:tabs>
        <w:rPr>
          <w:rFonts w:asciiTheme="minorHAnsi" w:eastAsiaTheme="minorEastAsia" w:hAnsiTheme="minorHAnsi"/>
          <w:noProof/>
          <w:sz w:val="22"/>
          <w:lang w:eastAsia="de-AT"/>
        </w:rPr>
      </w:pPr>
      <w:hyperlink w:anchor="_Toc68186776" w:history="1">
        <w:r w:rsidR="00187300" w:rsidRPr="005D6080">
          <w:rPr>
            <w:rStyle w:val="Hyperlink"/>
            <w:rFonts w:cs="Times New Roman"/>
            <w:noProof/>
            <w:lang w:val="en-GB"/>
          </w:rPr>
          <w:t>Abbildung 112 V2 Prototyp Front-View</w:t>
        </w:r>
        <w:r w:rsidR="00187300">
          <w:rPr>
            <w:rFonts w:asciiTheme="minorHAnsi" w:eastAsiaTheme="minorEastAsia" w:hAnsiTheme="minorHAnsi"/>
            <w:noProof/>
            <w:sz w:val="22"/>
            <w:lang w:eastAsia="de-AT"/>
          </w:rPr>
          <w:tab/>
        </w:r>
        <w:r w:rsidR="00187300" w:rsidRPr="005D6080">
          <w:rPr>
            <w:rStyle w:val="Hyperlink"/>
            <w:rFonts w:cs="Times New Roman"/>
            <w:noProof/>
            <w:lang w:val="en-GB"/>
          </w:rPr>
          <w:t xml:space="preserve">  </w:t>
        </w:r>
        <w:r w:rsidR="00187300" w:rsidRPr="005D6080">
          <w:rPr>
            <w:rStyle w:val="Hyperlink"/>
            <w:noProof/>
            <w:lang w:val="en-GB"/>
          </w:rPr>
          <w:t>Abbildung 113 V2 Prototyp Back-View</w:t>
        </w:r>
        <w:r w:rsidR="00187300">
          <w:rPr>
            <w:noProof/>
            <w:webHidden/>
          </w:rPr>
          <w:tab/>
        </w:r>
        <w:r w:rsidR="00187300">
          <w:rPr>
            <w:noProof/>
            <w:webHidden/>
          </w:rPr>
          <w:fldChar w:fldCharType="begin"/>
        </w:r>
        <w:r w:rsidR="00187300">
          <w:rPr>
            <w:noProof/>
            <w:webHidden/>
          </w:rPr>
          <w:instrText xml:space="preserve"> PAGEREF _Toc68186776 \h </w:instrText>
        </w:r>
        <w:r w:rsidR="00187300">
          <w:rPr>
            <w:noProof/>
            <w:webHidden/>
          </w:rPr>
        </w:r>
        <w:r w:rsidR="00187300">
          <w:rPr>
            <w:noProof/>
            <w:webHidden/>
          </w:rPr>
          <w:fldChar w:fldCharType="separate"/>
        </w:r>
        <w:r w:rsidR="00187300">
          <w:rPr>
            <w:noProof/>
            <w:webHidden/>
          </w:rPr>
          <w:t>101</w:t>
        </w:r>
        <w:r w:rsidR="00187300">
          <w:rPr>
            <w:noProof/>
            <w:webHidden/>
          </w:rPr>
          <w:fldChar w:fldCharType="end"/>
        </w:r>
      </w:hyperlink>
    </w:p>
    <w:p w14:paraId="2E6D309C" w14:textId="22308B37"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77" w:history="1">
        <w:r w:rsidR="00187300" w:rsidRPr="005D6080">
          <w:rPr>
            <w:rStyle w:val="Hyperlink"/>
            <w:noProof/>
          </w:rPr>
          <w:t>Abbildung 114 Aufbau Prototyp 2</w:t>
        </w:r>
        <w:r w:rsidR="00187300">
          <w:rPr>
            <w:noProof/>
            <w:webHidden/>
          </w:rPr>
          <w:tab/>
        </w:r>
        <w:r w:rsidR="00187300">
          <w:rPr>
            <w:noProof/>
            <w:webHidden/>
          </w:rPr>
          <w:fldChar w:fldCharType="begin"/>
        </w:r>
        <w:r w:rsidR="00187300">
          <w:rPr>
            <w:noProof/>
            <w:webHidden/>
          </w:rPr>
          <w:instrText xml:space="preserve"> PAGEREF _Toc68186777 \h </w:instrText>
        </w:r>
        <w:r w:rsidR="00187300">
          <w:rPr>
            <w:noProof/>
            <w:webHidden/>
          </w:rPr>
        </w:r>
        <w:r w:rsidR="00187300">
          <w:rPr>
            <w:noProof/>
            <w:webHidden/>
          </w:rPr>
          <w:fldChar w:fldCharType="separate"/>
        </w:r>
        <w:r w:rsidR="00187300">
          <w:rPr>
            <w:noProof/>
            <w:webHidden/>
          </w:rPr>
          <w:t>104</w:t>
        </w:r>
        <w:r w:rsidR="00187300">
          <w:rPr>
            <w:noProof/>
            <w:webHidden/>
          </w:rPr>
          <w:fldChar w:fldCharType="end"/>
        </w:r>
      </w:hyperlink>
    </w:p>
    <w:p w14:paraId="2DEEA365" w14:textId="362D3B72"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78" w:history="1">
        <w:r w:rsidR="00187300" w:rsidRPr="005D6080">
          <w:rPr>
            <w:rStyle w:val="Hyperlink"/>
            <w:noProof/>
          </w:rPr>
          <w:t>Abbildung 115 Stundenaufzeichnung Lalic Sebastijan</w:t>
        </w:r>
        <w:r w:rsidR="00187300">
          <w:rPr>
            <w:noProof/>
            <w:webHidden/>
          </w:rPr>
          <w:tab/>
        </w:r>
        <w:r w:rsidR="00187300">
          <w:rPr>
            <w:noProof/>
            <w:webHidden/>
          </w:rPr>
          <w:fldChar w:fldCharType="begin"/>
        </w:r>
        <w:r w:rsidR="00187300">
          <w:rPr>
            <w:noProof/>
            <w:webHidden/>
          </w:rPr>
          <w:instrText xml:space="preserve"> PAGEREF _Toc68186778 \h </w:instrText>
        </w:r>
        <w:r w:rsidR="00187300">
          <w:rPr>
            <w:noProof/>
            <w:webHidden/>
          </w:rPr>
        </w:r>
        <w:r w:rsidR="00187300">
          <w:rPr>
            <w:noProof/>
            <w:webHidden/>
          </w:rPr>
          <w:fldChar w:fldCharType="separate"/>
        </w:r>
        <w:r w:rsidR="00187300">
          <w:rPr>
            <w:noProof/>
            <w:webHidden/>
          </w:rPr>
          <w:t>109</w:t>
        </w:r>
        <w:r w:rsidR="00187300">
          <w:rPr>
            <w:noProof/>
            <w:webHidden/>
          </w:rPr>
          <w:fldChar w:fldCharType="end"/>
        </w:r>
      </w:hyperlink>
    </w:p>
    <w:p w14:paraId="36FF218C" w14:textId="1C5ACE50"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79" w:history="1">
        <w:r w:rsidR="00187300" w:rsidRPr="005D6080">
          <w:rPr>
            <w:rStyle w:val="Hyperlink"/>
            <w:noProof/>
          </w:rPr>
          <w:t>Abbildung 116 Stundenaufzeichnung Stojicic Daniel</w:t>
        </w:r>
        <w:r w:rsidR="00187300">
          <w:rPr>
            <w:noProof/>
            <w:webHidden/>
          </w:rPr>
          <w:tab/>
        </w:r>
        <w:r w:rsidR="00187300">
          <w:rPr>
            <w:noProof/>
            <w:webHidden/>
          </w:rPr>
          <w:fldChar w:fldCharType="begin"/>
        </w:r>
        <w:r w:rsidR="00187300">
          <w:rPr>
            <w:noProof/>
            <w:webHidden/>
          </w:rPr>
          <w:instrText xml:space="preserve"> PAGEREF _Toc68186779 \h </w:instrText>
        </w:r>
        <w:r w:rsidR="00187300">
          <w:rPr>
            <w:noProof/>
            <w:webHidden/>
          </w:rPr>
        </w:r>
        <w:r w:rsidR="00187300">
          <w:rPr>
            <w:noProof/>
            <w:webHidden/>
          </w:rPr>
          <w:fldChar w:fldCharType="separate"/>
        </w:r>
        <w:r w:rsidR="00187300">
          <w:rPr>
            <w:noProof/>
            <w:webHidden/>
          </w:rPr>
          <w:t>109</w:t>
        </w:r>
        <w:r w:rsidR="00187300">
          <w:rPr>
            <w:noProof/>
            <w:webHidden/>
          </w:rPr>
          <w:fldChar w:fldCharType="end"/>
        </w:r>
      </w:hyperlink>
    </w:p>
    <w:p w14:paraId="74B6D91D" w14:textId="73BF2182"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80" w:history="1">
        <w:r w:rsidR="00187300" w:rsidRPr="005D6080">
          <w:rPr>
            <w:rStyle w:val="Hyperlink"/>
            <w:noProof/>
          </w:rPr>
          <w:t>Abbildung 117 Stundenaufzeichnung Stundner Marco</w:t>
        </w:r>
        <w:r w:rsidR="00187300">
          <w:rPr>
            <w:noProof/>
            <w:webHidden/>
          </w:rPr>
          <w:tab/>
        </w:r>
        <w:r w:rsidR="00187300">
          <w:rPr>
            <w:noProof/>
            <w:webHidden/>
          </w:rPr>
          <w:fldChar w:fldCharType="begin"/>
        </w:r>
        <w:r w:rsidR="00187300">
          <w:rPr>
            <w:noProof/>
            <w:webHidden/>
          </w:rPr>
          <w:instrText xml:space="preserve"> PAGEREF _Toc68186780 \h </w:instrText>
        </w:r>
        <w:r w:rsidR="00187300">
          <w:rPr>
            <w:noProof/>
            <w:webHidden/>
          </w:rPr>
        </w:r>
        <w:r w:rsidR="00187300">
          <w:rPr>
            <w:noProof/>
            <w:webHidden/>
          </w:rPr>
          <w:fldChar w:fldCharType="separate"/>
        </w:r>
        <w:r w:rsidR="00187300">
          <w:rPr>
            <w:noProof/>
            <w:webHidden/>
          </w:rPr>
          <w:t>110</w:t>
        </w:r>
        <w:r w:rsidR="00187300">
          <w:rPr>
            <w:noProof/>
            <w:webHidden/>
          </w:rPr>
          <w:fldChar w:fldCharType="end"/>
        </w:r>
      </w:hyperlink>
    </w:p>
    <w:p w14:paraId="5530A76A" w14:textId="25B424E6" w:rsidR="00A13B02" w:rsidRDefault="00A13B02" w:rsidP="00A13B02">
      <w:r>
        <w:fldChar w:fldCharType="end"/>
      </w:r>
    </w:p>
    <w:p w14:paraId="3C5F3EEC" w14:textId="2CFDB795" w:rsidR="00A13B02" w:rsidRDefault="00A13B02" w:rsidP="00A13B02"/>
    <w:p w14:paraId="1C788C6C" w14:textId="245EEB31" w:rsidR="00A13B02" w:rsidRDefault="00A13B02" w:rsidP="00A13B02"/>
    <w:p w14:paraId="68718194" w14:textId="69A6360C" w:rsidR="00A13B02" w:rsidRDefault="00A13B02" w:rsidP="00A13B02"/>
    <w:p w14:paraId="2874476C" w14:textId="1D94E151" w:rsidR="00A13B02" w:rsidRDefault="00A13B02" w:rsidP="00A13B02"/>
    <w:p w14:paraId="7394AE33" w14:textId="6CAA6E27" w:rsidR="00A13B02" w:rsidRDefault="00A13B02" w:rsidP="00A13B02"/>
    <w:p w14:paraId="6150B3B2" w14:textId="426F5D50" w:rsidR="00A13B02" w:rsidRDefault="00A13B02" w:rsidP="00A13B02"/>
    <w:p w14:paraId="455B93D7" w14:textId="524A6277" w:rsidR="00A13B02" w:rsidRDefault="00A13B02" w:rsidP="00A13B02"/>
    <w:p w14:paraId="0AB058E2" w14:textId="0E70D3BD" w:rsidR="00A13B02" w:rsidRDefault="00A13B02" w:rsidP="00A13B02"/>
    <w:p w14:paraId="1977B741" w14:textId="69DE40A8" w:rsidR="00A13B02" w:rsidRDefault="00A13B02" w:rsidP="00A13B02"/>
    <w:p w14:paraId="0E635017" w14:textId="20F35EE6" w:rsidR="00A13B02" w:rsidRDefault="00A13B02" w:rsidP="00A13B02"/>
    <w:p w14:paraId="338C5E25" w14:textId="61FBE43D" w:rsidR="00A13B02" w:rsidRDefault="00A13B02" w:rsidP="00A13B02"/>
    <w:p w14:paraId="7C8420BF" w14:textId="6FBFA1E0" w:rsidR="00A13B02" w:rsidRDefault="00A13B02" w:rsidP="00A13B02"/>
    <w:p w14:paraId="25B1FE65" w14:textId="47E9E295" w:rsidR="00DB420B" w:rsidRDefault="00DB420B" w:rsidP="00A13B02"/>
    <w:p w14:paraId="72A65A06" w14:textId="77777777" w:rsidR="00DB420B" w:rsidRPr="00A13B02" w:rsidRDefault="00DB420B" w:rsidP="00A13B02"/>
    <w:p w14:paraId="08AE2A06" w14:textId="56A51D7A" w:rsidR="000965A1" w:rsidRDefault="000965A1" w:rsidP="000965A1">
      <w:pPr>
        <w:pStyle w:val="berschrift2"/>
        <w:rPr>
          <w:rFonts w:cs="Times New Roman"/>
        </w:rPr>
      </w:pPr>
      <w:bookmarkStart w:id="746" w:name="_Toc68186666"/>
      <w:r w:rsidRPr="00D577C1">
        <w:rPr>
          <w:rFonts w:cs="Times New Roman"/>
        </w:rPr>
        <w:lastRenderedPageBreak/>
        <w:t>Tabellenverzeichnis</w:t>
      </w:r>
      <w:bookmarkEnd w:id="746"/>
    </w:p>
    <w:p w14:paraId="26448753" w14:textId="2615C071" w:rsidR="00187300" w:rsidRDefault="00A13B02">
      <w:pPr>
        <w:pStyle w:val="Abbildungsverzeichnis"/>
        <w:tabs>
          <w:tab w:val="right" w:leader="dot" w:pos="9062"/>
        </w:tabs>
        <w:rPr>
          <w:rFonts w:asciiTheme="minorHAnsi" w:eastAsiaTheme="minorEastAsia" w:hAnsiTheme="minorHAnsi"/>
          <w:noProof/>
          <w:sz w:val="22"/>
          <w:lang w:eastAsia="de-AT"/>
        </w:rPr>
      </w:pPr>
      <w:r>
        <w:fldChar w:fldCharType="begin"/>
      </w:r>
      <w:r>
        <w:instrText xml:space="preserve"> TOC \h \z \c "Tabelle" </w:instrText>
      </w:r>
      <w:r>
        <w:fldChar w:fldCharType="separate"/>
      </w:r>
      <w:hyperlink w:anchor="_Toc68186781" w:history="1">
        <w:r w:rsidR="00187300" w:rsidRPr="00357317">
          <w:rPr>
            <w:rStyle w:val="Hyperlink"/>
            <w:noProof/>
          </w:rPr>
          <w:t>Tabelle 1 Struktur Personal CSSU</w:t>
        </w:r>
        <w:r w:rsidR="00187300">
          <w:rPr>
            <w:noProof/>
            <w:webHidden/>
          </w:rPr>
          <w:tab/>
        </w:r>
        <w:r w:rsidR="00187300">
          <w:rPr>
            <w:noProof/>
            <w:webHidden/>
          </w:rPr>
          <w:fldChar w:fldCharType="begin"/>
        </w:r>
        <w:r w:rsidR="00187300">
          <w:rPr>
            <w:noProof/>
            <w:webHidden/>
          </w:rPr>
          <w:instrText xml:space="preserve"> PAGEREF _Toc68186781 \h </w:instrText>
        </w:r>
        <w:r w:rsidR="00187300">
          <w:rPr>
            <w:noProof/>
            <w:webHidden/>
          </w:rPr>
        </w:r>
        <w:r w:rsidR="00187300">
          <w:rPr>
            <w:noProof/>
            <w:webHidden/>
          </w:rPr>
          <w:fldChar w:fldCharType="separate"/>
        </w:r>
        <w:r w:rsidR="00187300">
          <w:rPr>
            <w:noProof/>
            <w:webHidden/>
          </w:rPr>
          <w:t>14</w:t>
        </w:r>
        <w:r w:rsidR="00187300">
          <w:rPr>
            <w:noProof/>
            <w:webHidden/>
          </w:rPr>
          <w:fldChar w:fldCharType="end"/>
        </w:r>
      </w:hyperlink>
    </w:p>
    <w:p w14:paraId="2E084EA0" w14:textId="6D88AB45"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82" w:history="1">
        <w:r w:rsidR="00187300" w:rsidRPr="00357317">
          <w:rPr>
            <w:rStyle w:val="Hyperlink"/>
            <w:noProof/>
          </w:rPr>
          <w:t>Tabelle 2 Bauteilliste</w:t>
        </w:r>
        <w:r w:rsidR="00187300">
          <w:rPr>
            <w:noProof/>
            <w:webHidden/>
          </w:rPr>
          <w:tab/>
        </w:r>
        <w:r w:rsidR="00187300">
          <w:rPr>
            <w:noProof/>
            <w:webHidden/>
          </w:rPr>
          <w:fldChar w:fldCharType="begin"/>
        </w:r>
        <w:r w:rsidR="00187300">
          <w:rPr>
            <w:noProof/>
            <w:webHidden/>
          </w:rPr>
          <w:instrText xml:space="preserve"> PAGEREF _Toc68186782 \h </w:instrText>
        </w:r>
        <w:r w:rsidR="00187300">
          <w:rPr>
            <w:noProof/>
            <w:webHidden/>
          </w:rPr>
        </w:r>
        <w:r w:rsidR="00187300">
          <w:rPr>
            <w:noProof/>
            <w:webHidden/>
          </w:rPr>
          <w:fldChar w:fldCharType="separate"/>
        </w:r>
        <w:r w:rsidR="00187300">
          <w:rPr>
            <w:noProof/>
            <w:webHidden/>
          </w:rPr>
          <w:t>20</w:t>
        </w:r>
        <w:r w:rsidR="00187300">
          <w:rPr>
            <w:noProof/>
            <w:webHidden/>
          </w:rPr>
          <w:fldChar w:fldCharType="end"/>
        </w:r>
      </w:hyperlink>
    </w:p>
    <w:p w14:paraId="0FBD10F1" w14:textId="43C599EC"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83" w:history="1">
        <w:r w:rsidR="00187300" w:rsidRPr="00357317">
          <w:rPr>
            <w:rStyle w:val="Hyperlink"/>
            <w:noProof/>
          </w:rPr>
          <w:t>Tabelle 3 Toolchain</w:t>
        </w:r>
        <w:r w:rsidR="00187300">
          <w:rPr>
            <w:noProof/>
            <w:webHidden/>
          </w:rPr>
          <w:tab/>
        </w:r>
        <w:r w:rsidR="00187300">
          <w:rPr>
            <w:noProof/>
            <w:webHidden/>
          </w:rPr>
          <w:fldChar w:fldCharType="begin"/>
        </w:r>
        <w:r w:rsidR="00187300">
          <w:rPr>
            <w:noProof/>
            <w:webHidden/>
          </w:rPr>
          <w:instrText xml:space="preserve"> PAGEREF _Toc68186783 \h </w:instrText>
        </w:r>
        <w:r w:rsidR="00187300">
          <w:rPr>
            <w:noProof/>
            <w:webHidden/>
          </w:rPr>
        </w:r>
        <w:r w:rsidR="00187300">
          <w:rPr>
            <w:noProof/>
            <w:webHidden/>
          </w:rPr>
          <w:fldChar w:fldCharType="separate"/>
        </w:r>
        <w:r w:rsidR="00187300">
          <w:rPr>
            <w:noProof/>
            <w:webHidden/>
          </w:rPr>
          <w:t>20</w:t>
        </w:r>
        <w:r w:rsidR="00187300">
          <w:rPr>
            <w:noProof/>
            <w:webHidden/>
          </w:rPr>
          <w:fldChar w:fldCharType="end"/>
        </w:r>
      </w:hyperlink>
    </w:p>
    <w:p w14:paraId="633FA598" w14:textId="6DE436E5"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84" w:history="1">
        <w:r w:rsidR="00187300" w:rsidRPr="00357317">
          <w:rPr>
            <w:rStyle w:val="Hyperlink"/>
            <w:noProof/>
          </w:rPr>
          <w:t>Tabelle 4 Kostenaufzeichnungen</w:t>
        </w:r>
        <w:r w:rsidR="00187300">
          <w:rPr>
            <w:noProof/>
            <w:webHidden/>
          </w:rPr>
          <w:tab/>
        </w:r>
        <w:r w:rsidR="00187300">
          <w:rPr>
            <w:noProof/>
            <w:webHidden/>
          </w:rPr>
          <w:fldChar w:fldCharType="begin"/>
        </w:r>
        <w:r w:rsidR="00187300">
          <w:rPr>
            <w:noProof/>
            <w:webHidden/>
          </w:rPr>
          <w:instrText xml:space="preserve"> PAGEREF _Toc68186784 \h </w:instrText>
        </w:r>
        <w:r w:rsidR="00187300">
          <w:rPr>
            <w:noProof/>
            <w:webHidden/>
          </w:rPr>
        </w:r>
        <w:r w:rsidR="00187300">
          <w:rPr>
            <w:noProof/>
            <w:webHidden/>
          </w:rPr>
          <w:fldChar w:fldCharType="separate"/>
        </w:r>
        <w:r w:rsidR="00187300">
          <w:rPr>
            <w:noProof/>
            <w:webHidden/>
          </w:rPr>
          <w:t>106</w:t>
        </w:r>
        <w:r w:rsidR="00187300">
          <w:rPr>
            <w:noProof/>
            <w:webHidden/>
          </w:rPr>
          <w:fldChar w:fldCharType="end"/>
        </w:r>
      </w:hyperlink>
    </w:p>
    <w:p w14:paraId="1BC0B354" w14:textId="65BEA994"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85" w:history="1">
        <w:r w:rsidR="00187300" w:rsidRPr="00357317">
          <w:rPr>
            <w:rStyle w:val="Hyperlink"/>
            <w:noProof/>
          </w:rPr>
          <w:t>Tabelle 5 Zeitplan</w:t>
        </w:r>
        <w:r w:rsidR="00187300">
          <w:rPr>
            <w:noProof/>
            <w:webHidden/>
          </w:rPr>
          <w:tab/>
        </w:r>
        <w:r w:rsidR="00187300">
          <w:rPr>
            <w:noProof/>
            <w:webHidden/>
          </w:rPr>
          <w:fldChar w:fldCharType="begin"/>
        </w:r>
        <w:r w:rsidR="00187300">
          <w:rPr>
            <w:noProof/>
            <w:webHidden/>
          </w:rPr>
          <w:instrText xml:space="preserve"> PAGEREF _Toc68186785 \h </w:instrText>
        </w:r>
        <w:r w:rsidR="00187300">
          <w:rPr>
            <w:noProof/>
            <w:webHidden/>
          </w:rPr>
        </w:r>
        <w:r w:rsidR="00187300">
          <w:rPr>
            <w:noProof/>
            <w:webHidden/>
          </w:rPr>
          <w:fldChar w:fldCharType="separate"/>
        </w:r>
        <w:r w:rsidR="00187300">
          <w:rPr>
            <w:noProof/>
            <w:webHidden/>
          </w:rPr>
          <w:t>108</w:t>
        </w:r>
        <w:r w:rsidR="00187300">
          <w:rPr>
            <w:noProof/>
            <w:webHidden/>
          </w:rPr>
          <w:fldChar w:fldCharType="end"/>
        </w:r>
      </w:hyperlink>
    </w:p>
    <w:p w14:paraId="1768C038" w14:textId="4AAC61B3" w:rsidR="00A13B02" w:rsidRDefault="00A13B02" w:rsidP="00A13B02">
      <w:pPr>
        <w:pStyle w:val="berschrift2"/>
      </w:pPr>
      <w:r>
        <w:fldChar w:fldCharType="end"/>
      </w:r>
      <w:bookmarkStart w:id="747" w:name="_Toc68186667"/>
      <w:r>
        <w:t>Formelverzeichnis</w:t>
      </w:r>
      <w:bookmarkEnd w:id="747"/>
    </w:p>
    <w:p w14:paraId="6FBABA8F" w14:textId="52EDA644" w:rsidR="00187300" w:rsidRDefault="00A13B02">
      <w:pPr>
        <w:pStyle w:val="Abbildungsverzeichnis"/>
        <w:tabs>
          <w:tab w:val="right" w:leader="dot" w:pos="9062"/>
        </w:tabs>
        <w:rPr>
          <w:rFonts w:asciiTheme="minorHAnsi" w:eastAsiaTheme="minorEastAsia" w:hAnsiTheme="minorHAnsi"/>
          <w:noProof/>
          <w:sz w:val="22"/>
          <w:lang w:eastAsia="de-AT"/>
        </w:rPr>
      </w:pPr>
      <w:r>
        <w:fldChar w:fldCharType="begin"/>
      </w:r>
      <w:r>
        <w:instrText xml:space="preserve"> TOC \h \z \c "Formel" </w:instrText>
      </w:r>
      <w:r>
        <w:fldChar w:fldCharType="separate"/>
      </w:r>
      <w:hyperlink w:anchor="_Toc68186786" w:history="1">
        <w:r w:rsidR="00187300" w:rsidRPr="008F5D22">
          <w:rPr>
            <w:rStyle w:val="Hyperlink"/>
            <w:noProof/>
          </w:rPr>
          <w:t>Formel 1:Berechnung der Winkelgeschwindigkeit</w:t>
        </w:r>
        <w:r w:rsidR="00187300">
          <w:rPr>
            <w:noProof/>
            <w:webHidden/>
          </w:rPr>
          <w:tab/>
        </w:r>
        <w:r w:rsidR="00187300">
          <w:rPr>
            <w:noProof/>
            <w:webHidden/>
          </w:rPr>
          <w:fldChar w:fldCharType="begin"/>
        </w:r>
        <w:r w:rsidR="00187300">
          <w:rPr>
            <w:noProof/>
            <w:webHidden/>
          </w:rPr>
          <w:instrText xml:space="preserve"> PAGEREF _Toc68186786 \h </w:instrText>
        </w:r>
        <w:r w:rsidR="00187300">
          <w:rPr>
            <w:noProof/>
            <w:webHidden/>
          </w:rPr>
        </w:r>
        <w:r w:rsidR="00187300">
          <w:rPr>
            <w:noProof/>
            <w:webHidden/>
          </w:rPr>
          <w:fldChar w:fldCharType="separate"/>
        </w:r>
        <w:r w:rsidR="00187300">
          <w:rPr>
            <w:noProof/>
            <w:webHidden/>
          </w:rPr>
          <w:t>27</w:t>
        </w:r>
        <w:r w:rsidR="00187300">
          <w:rPr>
            <w:noProof/>
            <w:webHidden/>
          </w:rPr>
          <w:fldChar w:fldCharType="end"/>
        </w:r>
      </w:hyperlink>
    </w:p>
    <w:p w14:paraId="6994047F" w14:textId="4342231B"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87" w:history="1">
        <w:r w:rsidR="00187300" w:rsidRPr="008F5D22">
          <w:rPr>
            <w:rStyle w:val="Hyperlink"/>
            <w:noProof/>
          </w:rPr>
          <w:t>Formel 2 Berechnung der Stationärverstärkung k</w:t>
        </w:r>
        <w:r w:rsidR="00187300">
          <w:rPr>
            <w:noProof/>
            <w:webHidden/>
          </w:rPr>
          <w:tab/>
        </w:r>
        <w:r w:rsidR="00187300">
          <w:rPr>
            <w:noProof/>
            <w:webHidden/>
          </w:rPr>
          <w:fldChar w:fldCharType="begin"/>
        </w:r>
        <w:r w:rsidR="00187300">
          <w:rPr>
            <w:noProof/>
            <w:webHidden/>
          </w:rPr>
          <w:instrText xml:space="preserve"> PAGEREF _Toc68186787 \h </w:instrText>
        </w:r>
        <w:r w:rsidR="00187300">
          <w:rPr>
            <w:noProof/>
            <w:webHidden/>
          </w:rPr>
        </w:r>
        <w:r w:rsidR="00187300">
          <w:rPr>
            <w:noProof/>
            <w:webHidden/>
          </w:rPr>
          <w:fldChar w:fldCharType="separate"/>
        </w:r>
        <w:r w:rsidR="00187300">
          <w:rPr>
            <w:noProof/>
            <w:webHidden/>
          </w:rPr>
          <w:t>28</w:t>
        </w:r>
        <w:r w:rsidR="00187300">
          <w:rPr>
            <w:noProof/>
            <w:webHidden/>
          </w:rPr>
          <w:fldChar w:fldCharType="end"/>
        </w:r>
      </w:hyperlink>
    </w:p>
    <w:p w14:paraId="6E7D6269" w14:textId="79993053"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88" w:history="1">
        <w:r w:rsidR="00187300" w:rsidRPr="008F5D22">
          <w:rPr>
            <w:rStyle w:val="Hyperlink"/>
            <w:noProof/>
          </w:rPr>
          <w:t>Formel 3: Berechnung der natürlichen Kreisfrequenz</w:t>
        </w:r>
        <w:r w:rsidR="00187300">
          <w:rPr>
            <w:noProof/>
            <w:webHidden/>
          </w:rPr>
          <w:tab/>
        </w:r>
        <w:r w:rsidR="00187300">
          <w:rPr>
            <w:noProof/>
            <w:webHidden/>
          </w:rPr>
          <w:fldChar w:fldCharType="begin"/>
        </w:r>
        <w:r w:rsidR="00187300">
          <w:rPr>
            <w:noProof/>
            <w:webHidden/>
          </w:rPr>
          <w:instrText xml:space="preserve"> PAGEREF _Toc68186788 \h </w:instrText>
        </w:r>
        <w:r w:rsidR="00187300">
          <w:rPr>
            <w:noProof/>
            <w:webHidden/>
          </w:rPr>
        </w:r>
        <w:r w:rsidR="00187300">
          <w:rPr>
            <w:noProof/>
            <w:webHidden/>
          </w:rPr>
          <w:fldChar w:fldCharType="separate"/>
        </w:r>
        <w:r w:rsidR="00187300">
          <w:rPr>
            <w:noProof/>
            <w:webHidden/>
          </w:rPr>
          <w:t>29</w:t>
        </w:r>
        <w:r w:rsidR="00187300">
          <w:rPr>
            <w:noProof/>
            <w:webHidden/>
          </w:rPr>
          <w:fldChar w:fldCharType="end"/>
        </w:r>
      </w:hyperlink>
    </w:p>
    <w:p w14:paraId="5B355406" w14:textId="64520AA9"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89" w:history="1">
        <w:r w:rsidR="00187300" w:rsidRPr="008F5D22">
          <w:rPr>
            <w:rStyle w:val="Hyperlink"/>
            <w:noProof/>
          </w:rPr>
          <w:t>Formel 4: Übertragungsfunktion der manuellen Annäherung</w:t>
        </w:r>
        <w:r w:rsidR="00187300">
          <w:rPr>
            <w:noProof/>
            <w:webHidden/>
          </w:rPr>
          <w:tab/>
        </w:r>
        <w:r w:rsidR="00187300">
          <w:rPr>
            <w:noProof/>
            <w:webHidden/>
          </w:rPr>
          <w:fldChar w:fldCharType="begin"/>
        </w:r>
        <w:r w:rsidR="00187300">
          <w:rPr>
            <w:noProof/>
            <w:webHidden/>
          </w:rPr>
          <w:instrText xml:space="preserve"> PAGEREF _Toc68186789 \h </w:instrText>
        </w:r>
        <w:r w:rsidR="00187300">
          <w:rPr>
            <w:noProof/>
            <w:webHidden/>
          </w:rPr>
        </w:r>
        <w:r w:rsidR="00187300">
          <w:rPr>
            <w:noProof/>
            <w:webHidden/>
          </w:rPr>
          <w:fldChar w:fldCharType="separate"/>
        </w:r>
        <w:r w:rsidR="00187300">
          <w:rPr>
            <w:noProof/>
            <w:webHidden/>
          </w:rPr>
          <w:t>29</w:t>
        </w:r>
        <w:r w:rsidR="00187300">
          <w:rPr>
            <w:noProof/>
            <w:webHidden/>
          </w:rPr>
          <w:fldChar w:fldCharType="end"/>
        </w:r>
      </w:hyperlink>
    </w:p>
    <w:p w14:paraId="27E54A04" w14:textId="1B2586CB"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90" w:history="1">
        <w:r w:rsidR="00187300" w:rsidRPr="008F5D22">
          <w:rPr>
            <w:rStyle w:val="Hyperlink"/>
            <w:noProof/>
          </w:rPr>
          <w:t>Formel 5: Übertragungsfunktion der Getriebemotors für die Positionsdarstellung</w:t>
        </w:r>
        <w:r w:rsidR="00187300">
          <w:rPr>
            <w:noProof/>
            <w:webHidden/>
          </w:rPr>
          <w:tab/>
        </w:r>
        <w:r w:rsidR="00187300">
          <w:rPr>
            <w:noProof/>
            <w:webHidden/>
          </w:rPr>
          <w:fldChar w:fldCharType="begin"/>
        </w:r>
        <w:r w:rsidR="00187300">
          <w:rPr>
            <w:noProof/>
            <w:webHidden/>
          </w:rPr>
          <w:instrText xml:space="preserve"> PAGEREF _Toc68186790 \h </w:instrText>
        </w:r>
        <w:r w:rsidR="00187300">
          <w:rPr>
            <w:noProof/>
            <w:webHidden/>
          </w:rPr>
        </w:r>
        <w:r w:rsidR="00187300">
          <w:rPr>
            <w:noProof/>
            <w:webHidden/>
          </w:rPr>
          <w:fldChar w:fldCharType="separate"/>
        </w:r>
        <w:r w:rsidR="00187300">
          <w:rPr>
            <w:noProof/>
            <w:webHidden/>
          </w:rPr>
          <w:t>34</w:t>
        </w:r>
        <w:r w:rsidR="00187300">
          <w:rPr>
            <w:noProof/>
            <w:webHidden/>
          </w:rPr>
          <w:fldChar w:fldCharType="end"/>
        </w:r>
      </w:hyperlink>
    </w:p>
    <w:p w14:paraId="22553B25" w14:textId="7F9C409F"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91" w:history="1">
        <w:r w:rsidR="00187300" w:rsidRPr="008F5D22">
          <w:rPr>
            <w:rStyle w:val="Hyperlink"/>
            <w:noProof/>
          </w:rPr>
          <w:t>Formel 6: mathematische Darstellung der Gesamtübertragungsfunktion</w:t>
        </w:r>
        <w:r w:rsidR="00187300">
          <w:rPr>
            <w:noProof/>
            <w:webHidden/>
          </w:rPr>
          <w:tab/>
        </w:r>
        <w:r w:rsidR="00187300">
          <w:rPr>
            <w:noProof/>
            <w:webHidden/>
          </w:rPr>
          <w:fldChar w:fldCharType="begin"/>
        </w:r>
        <w:r w:rsidR="00187300">
          <w:rPr>
            <w:noProof/>
            <w:webHidden/>
          </w:rPr>
          <w:instrText xml:space="preserve"> PAGEREF _Toc68186791 \h </w:instrText>
        </w:r>
        <w:r w:rsidR="00187300">
          <w:rPr>
            <w:noProof/>
            <w:webHidden/>
          </w:rPr>
        </w:r>
        <w:r w:rsidR="00187300">
          <w:rPr>
            <w:noProof/>
            <w:webHidden/>
          </w:rPr>
          <w:fldChar w:fldCharType="separate"/>
        </w:r>
        <w:r w:rsidR="00187300">
          <w:rPr>
            <w:noProof/>
            <w:webHidden/>
          </w:rPr>
          <w:t>39</w:t>
        </w:r>
        <w:r w:rsidR="00187300">
          <w:rPr>
            <w:noProof/>
            <w:webHidden/>
          </w:rPr>
          <w:fldChar w:fldCharType="end"/>
        </w:r>
      </w:hyperlink>
    </w:p>
    <w:p w14:paraId="3ACABD0E" w14:textId="16E02BFA"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92" w:history="1">
        <w:r w:rsidR="00187300" w:rsidRPr="008F5D22">
          <w:rPr>
            <w:rStyle w:val="Hyperlink"/>
            <w:noProof/>
          </w:rPr>
          <w:t>Formel 7 Polynomschreibweise PID-Regler</w:t>
        </w:r>
        <w:r w:rsidR="00187300">
          <w:rPr>
            <w:noProof/>
            <w:webHidden/>
          </w:rPr>
          <w:tab/>
        </w:r>
        <w:r w:rsidR="00187300">
          <w:rPr>
            <w:noProof/>
            <w:webHidden/>
          </w:rPr>
          <w:fldChar w:fldCharType="begin"/>
        </w:r>
        <w:r w:rsidR="00187300">
          <w:rPr>
            <w:noProof/>
            <w:webHidden/>
          </w:rPr>
          <w:instrText xml:space="preserve"> PAGEREF _Toc68186792 \h </w:instrText>
        </w:r>
        <w:r w:rsidR="00187300">
          <w:rPr>
            <w:noProof/>
            <w:webHidden/>
          </w:rPr>
        </w:r>
        <w:r w:rsidR="00187300">
          <w:rPr>
            <w:noProof/>
            <w:webHidden/>
          </w:rPr>
          <w:fldChar w:fldCharType="separate"/>
        </w:r>
        <w:r w:rsidR="00187300">
          <w:rPr>
            <w:noProof/>
            <w:webHidden/>
          </w:rPr>
          <w:t>41</w:t>
        </w:r>
        <w:r w:rsidR="00187300">
          <w:rPr>
            <w:noProof/>
            <w:webHidden/>
          </w:rPr>
          <w:fldChar w:fldCharType="end"/>
        </w:r>
      </w:hyperlink>
    </w:p>
    <w:p w14:paraId="0EC387EC" w14:textId="45D12DCF"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93" w:history="1">
        <w:r w:rsidR="00187300" w:rsidRPr="008F5D22">
          <w:rPr>
            <w:rStyle w:val="Hyperlink"/>
            <w:rFonts w:cs="Times New Roman"/>
            <w:noProof/>
          </w:rPr>
          <w:t>Formel 8 Grundformel Spannungsteiler</w:t>
        </w:r>
        <w:r w:rsidR="00187300">
          <w:rPr>
            <w:noProof/>
            <w:webHidden/>
          </w:rPr>
          <w:tab/>
        </w:r>
        <w:r w:rsidR="00187300">
          <w:rPr>
            <w:noProof/>
            <w:webHidden/>
          </w:rPr>
          <w:fldChar w:fldCharType="begin"/>
        </w:r>
        <w:r w:rsidR="00187300">
          <w:rPr>
            <w:noProof/>
            <w:webHidden/>
          </w:rPr>
          <w:instrText xml:space="preserve"> PAGEREF _Toc68186793 \h </w:instrText>
        </w:r>
        <w:r w:rsidR="00187300">
          <w:rPr>
            <w:noProof/>
            <w:webHidden/>
          </w:rPr>
        </w:r>
        <w:r w:rsidR="00187300">
          <w:rPr>
            <w:noProof/>
            <w:webHidden/>
          </w:rPr>
          <w:fldChar w:fldCharType="separate"/>
        </w:r>
        <w:r w:rsidR="00187300">
          <w:rPr>
            <w:noProof/>
            <w:webHidden/>
          </w:rPr>
          <w:t>73</w:t>
        </w:r>
        <w:r w:rsidR="00187300">
          <w:rPr>
            <w:noProof/>
            <w:webHidden/>
          </w:rPr>
          <w:fldChar w:fldCharType="end"/>
        </w:r>
      </w:hyperlink>
    </w:p>
    <w:p w14:paraId="7E42274C" w14:textId="5FFD7692"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94" w:history="1">
        <w:r w:rsidR="00187300" w:rsidRPr="008F5D22">
          <w:rPr>
            <w:rStyle w:val="Hyperlink"/>
            <w:rFonts w:cs="Times New Roman"/>
            <w:noProof/>
          </w:rPr>
          <w:t>Formel 9 Umgeformte Spannungsteilergleichung</w:t>
        </w:r>
        <w:r w:rsidR="00187300">
          <w:rPr>
            <w:noProof/>
            <w:webHidden/>
          </w:rPr>
          <w:tab/>
        </w:r>
        <w:r w:rsidR="00187300">
          <w:rPr>
            <w:noProof/>
            <w:webHidden/>
          </w:rPr>
          <w:fldChar w:fldCharType="begin"/>
        </w:r>
        <w:r w:rsidR="00187300">
          <w:rPr>
            <w:noProof/>
            <w:webHidden/>
          </w:rPr>
          <w:instrText xml:space="preserve"> PAGEREF _Toc68186794 \h </w:instrText>
        </w:r>
        <w:r w:rsidR="00187300">
          <w:rPr>
            <w:noProof/>
            <w:webHidden/>
          </w:rPr>
        </w:r>
        <w:r w:rsidR="00187300">
          <w:rPr>
            <w:noProof/>
            <w:webHidden/>
          </w:rPr>
          <w:fldChar w:fldCharType="separate"/>
        </w:r>
        <w:r w:rsidR="00187300">
          <w:rPr>
            <w:noProof/>
            <w:webHidden/>
          </w:rPr>
          <w:t>73</w:t>
        </w:r>
        <w:r w:rsidR="00187300">
          <w:rPr>
            <w:noProof/>
            <w:webHidden/>
          </w:rPr>
          <w:fldChar w:fldCharType="end"/>
        </w:r>
      </w:hyperlink>
    </w:p>
    <w:p w14:paraId="4AEA8226" w14:textId="379EF861" w:rsidR="00187300" w:rsidRDefault="00E729F5">
      <w:pPr>
        <w:pStyle w:val="Abbildungsverzeichnis"/>
        <w:tabs>
          <w:tab w:val="right" w:leader="dot" w:pos="9062"/>
        </w:tabs>
        <w:rPr>
          <w:rFonts w:asciiTheme="minorHAnsi" w:eastAsiaTheme="minorEastAsia" w:hAnsiTheme="minorHAnsi"/>
          <w:noProof/>
          <w:sz w:val="22"/>
          <w:lang w:eastAsia="de-AT"/>
        </w:rPr>
      </w:pPr>
      <w:hyperlink w:anchor="_Toc68186795" w:history="1">
        <w:r w:rsidR="00187300" w:rsidRPr="008F5D22">
          <w:rPr>
            <w:rStyle w:val="Hyperlink"/>
            <w:rFonts w:cs="Times New Roman"/>
            <w:noProof/>
          </w:rPr>
          <w:t>Formel 10 Grundformel Spule</w:t>
        </w:r>
        <w:r w:rsidR="00187300">
          <w:rPr>
            <w:noProof/>
            <w:webHidden/>
          </w:rPr>
          <w:tab/>
        </w:r>
        <w:r w:rsidR="00187300">
          <w:rPr>
            <w:noProof/>
            <w:webHidden/>
          </w:rPr>
          <w:fldChar w:fldCharType="begin"/>
        </w:r>
        <w:r w:rsidR="00187300">
          <w:rPr>
            <w:noProof/>
            <w:webHidden/>
          </w:rPr>
          <w:instrText xml:space="preserve"> PAGEREF _Toc68186795 \h </w:instrText>
        </w:r>
        <w:r w:rsidR="00187300">
          <w:rPr>
            <w:noProof/>
            <w:webHidden/>
          </w:rPr>
        </w:r>
        <w:r w:rsidR="00187300">
          <w:rPr>
            <w:noProof/>
            <w:webHidden/>
          </w:rPr>
          <w:fldChar w:fldCharType="separate"/>
        </w:r>
        <w:r w:rsidR="00187300">
          <w:rPr>
            <w:noProof/>
            <w:webHidden/>
          </w:rPr>
          <w:t>74</w:t>
        </w:r>
        <w:r w:rsidR="00187300">
          <w:rPr>
            <w:noProof/>
            <w:webHidden/>
          </w:rPr>
          <w:fldChar w:fldCharType="end"/>
        </w:r>
      </w:hyperlink>
    </w:p>
    <w:p w14:paraId="1E008BC2" w14:textId="218FC93E" w:rsidR="00A13B02" w:rsidRPr="00A13B02" w:rsidRDefault="00A13B02" w:rsidP="00A13B02">
      <w:r>
        <w:fldChar w:fldCharType="end"/>
      </w:r>
    </w:p>
    <w:p w14:paraId="026ABCF3" w14:textId="34640554" w:rsidR="001F7EB3" w:rsidRDefault="000965A1" w:rsidP="001F7EB3">
      <w:pPr>
        <w:pStyle w:val="berschrift1"/>
        <w:rPr>
          <w:rFonts w:cs="Times New Roman"/>
        </w:rPr>
      </w:pPr>
      <w:bookmarkStart w:id="748" w:name="_Toc68186668"/>
      <w:r w:rsidRPr="00D577C1">
        <w:rPr>
          <w:rFonts w:cs="Times New Roman"/>
        </w:rPr>
        <w:lastRenderedPageBreak/>
        <w:t>Quellenangaben</w:t>
      </w:r>
      <w:bookmarkEnd w:id="748"/>
    </w:p>
    <w:p w14:paraId="52F6BAA4" w14:textId="76EA07E7" w:rsidR="00A5012D" w:rsidRDefault="002504F3" w:rsidP="002504F3">
      <w:r>
        <w:t>[</w:t>
      </w:r>
      <w:r w:rsidR="00755414">
        <w:t>1</w:t>
      </w:r>
      <w:r w:rsidR="00A5012D">
        <w:t xml:space="preserve">] DI Dr. Wilhelm Haager, Regelungstechnik kompetenzorientiert, Auflage 1 (2016), Verlag </w:t>
      </w:r>
      <w:proofErr w:type="spellStart"/>
      <w:r w:rsidR="00A5012D">
        <w:t>Hölder</w:t>
      </w:r>
      <w:proofErr w:type="spellEnd"/>
      <w:r w:rsidR="00A5012D">
        <w:t>-Pichler-</w:t>
      </w:r>
      <w:proofErr w:type="spellStart"/>
      <w:r w:rsidR="00A5012D">
        <w:t>Tempsky</w:t>
      </w:r>
      <w:proofErr w:type="spellEnd"/>
      <w:r w:rsidR="00A5012D">
        <w:t xml:space="preserve"> GmbH</w:t>
      </w:r>
    </w:p>
    <w:p w14:paraId="18FB85E1" w14:textId="6A326237" w:rsidR="00A5012D" w:rsidRDefault="000326DF" w:rsidP="002504F3">
      <w:pPr>
        <w:rPr>
          <w:lang w:val="en-GB"/>
        </w:rPr>
      </w:pPr>
      <w:r w:rsidRPr="001C7973">
        <w:rPr>
          <w:lang w:val="en-GB"/>
        </w:rPr>
        <w:t>[</w:t>
      </w:r>
      <w:r w:rsidR="00755414">
        <w:rPr>
          <w:lang w:val="en-GB"/>
        </w:rPr>
        <w:t>2</w:t>
      </w:r>
      <w:r w:rsidRPr="001C7973">
        <w:rPr>
          <w:lang w:val="en-GB"/>
        </w:rPr>
        <w:t xml:space="preserve">] </w:t>
      </w:r>
      <w:proofErr w:type="spellStart"/>
      <w:r w:rsidRPr="001C7973">
        <w:rPr>
          <w:lang w:val="en-GB"/>
        </w:rPr>
        <w:t>Matlab</w:t>
      </w:r>
      <w:proofErr w:type="spellEnd"/>
      <w:r w:rsidRPr="001C7973">
        <w:rPr>
          <w:lang w:val="en-GB"/>
        </w:rPr>
        <w:t xml:space="preserve">. </w:t>
      </w:r>
      <w:r w:rsidR="001C7973" w:rsidRPr="001C7973">
        <w:rPr>
          <w:lang w:val="en-GB"/>
        </w:rPr>
        <w:t xml:space="preserve">Understanding PID Control, Part 5: Three </w:t>
      </w:r>
      <w:r w:rsidR="001C7973">
        <w:rPr>
          <w:lang w:val="en-GB"/>
        </w:rPr>
        <w:t xml:space="preserve">Ways to build a Model. Available from: </w:t>
      </w:r>
      <w:r w:rsidR="001C7973" w:rsidRPr="001C7973">
        <w:rPr>
          <w:sz w:val="22"/>
          <w:szCs w:val="20"/>
          <w:lang w:val="en-GB"/>
        </w:rPr>
        <w:t>https://www.youtube.com/watch?v=qhIjIu-Zk10</w:t>
      </w:r>
    </w:p>
    <w:p w14:paraId="63F430AC" w14:textId="4708A15D" w:rsidR="001C7973" w:rsidRDefault="001C7973" w:rsidP="002504F3">
      <w:pPr>
        <w:rPr>
          <w:sz w:val="22"/>
          <w:szCs w:val="20"/>
          <w:lang w:val="en-GB"/>
        </w:rPr>
      </w:pPr>
      <w:r>
        <w:rPr>
          <w:lang w:val="en-GB"/>
        </w:rPr>
        <w:t>[</w:t>
      </w:r>
      <w:r w:rsidR="00755414">
        <w:rPr>
          <w:lang w:val="en-GB"/>
        </w:rPr>
        <w:t>3</w:t>
      </w:r>
      <w:r>
        <w:rPr>
          <w:lang w:val="en-GB"/>
        </w:rPr>
        <w:t xml:space="preserve">] </w:t>
      </w:r>
      <w:proofErr w:type="spellStart"/>
      <w:r>
        <w:rPr>
          <w:lang w:val="en-GB"/>
        </w:rPr>
        <w:t>Waycon</w:t>
      </w:r>
      <w:proofErr w:type="spellEnd"/>
      <w:r>
        <w:rPr>
          <w:lang w:val="en-GB"/>
        </w:rPr>
        <w:t xml:space="preserve">. Encoder &amp; </w:t>
      </w:r>
      <w:proofErr w:type="spellStart"/>
      <w:r>
        <w:rPr>
          <w:lang w:val="en-GB"/>
        </w:rPr>
        <w:t>Drehgeber</w:t>
      </w:r>
      <w:proofErr w:type="spellEnd"/>
      <w:r>
        <w:rPr>
          <w:lang w:val="en-GB"/>
        </w:rPr>
        <w:t xml:space="preserve"> – </w:t>
      </w:r>
      <w:proofErr w:type="spellStart"/>
      <w:r>
        <w:rPr>
          <w:lang w:val="en-GB"/>
        </w:rPr>
        <w:t>Messprinzip</w:t>
      </w:r>
      <w:proofErr w:type="spellEnd"/>
      <w:r>
        <w:rPr>
          <w:lang w:val="en-GB"/>
        </w:rPr>
        <w:t>. Available from:</w:t>
      </w:r>
      <w:r w:rsidRPr="001C7973">
        <w:rPr>
          <w:sz w:val="18"/>
          <w:szCs w:val="16"/>
          <w:lang w:val="en-GB"/>
        </w:rPr>
        <w:t xml:space="preserve"> </w:t>
      </w:r>
      <w:r w:rsidRPr="001C7973">
        <w:rPr>
          <w:sz w:val="22"/>
          <w:szCs w:val="20"/>
          <w:lang w:val="en-GB"/>
        </w:rPr>
        <w:t>https://www.waycon.de/produkte/encoder-winkelgeber/messprinzip-encoder-drehgeber/#:~:text=Bei%20der%20optischen%20Abtastung%20des,in%20ein%20elektrisches%20Signal%20um.</w:t>
      </w:r>
    </w:p>
    <w:p w14:paraId="6CC706CA" w14:textId="31A11691" w:rsidR="001C7973" w:rsidRPr="001C7973" w:rsidRDefault="001C7973" w:rsidP="002504F3">
      <w:pPr>
        <w:rPr>
          <w:lang w:val="en-GB"/>
        </w:rPr>
      </w:pPr>
      <w:r>
        <w:rPr>
          <w:lang w:val="en-GB"/>
        </w:rPr>
        <w:t>[</w:t>
      </w:r>
      <w:r w:rsidR="00755414">
        <w:rPr>
          <w:lang w:val="en-GB"/>
        </w:rPr>
        <w:t>4</w:t>
      </w:r>
      <w:r>
        <w:rPr>
          <w:lang w:val="en-GB"/>
        </w:rPr>
        <w:t xml:space="preserve">] </w:t>
      </w:r>
      <w:proofErr w:type="spellStart"/>
      <w:r>
        <w:rPr>
          <w:lang w:val="en-GB"/>
        </w:rPr>
        <w:t>Pololu</w:t>
      </w:r>
      <w:proofErr w:type="spellEnd"/>
      <w:r>
        <w:rPr>
          <w:lang w:val="en-GB"/>
        </w:rPr>
        <w:t xml:space="preserve">. 150:1 Metal Gearmotor. Available from: </w:t>
      </w:r>
      <w:r w:rsidRPr="001C7973">
        <w:rPr>
          <w:sz w:val="22"/>
          <w:szCs w:val="20"/>
          <w:lang w:val="en-GB"/>
        </w:rPr>
        <w:t>https://www.pololu.com/product/2828</w:t>
      </w:r>
    </w:p>
    <w:p w14:paraId="4B6F5BE3" w14:textId="39405F8C" w:rsidR="001C7973" w:rsidRPr="001C7973" w:rsidRDefault="001C7973" w:rsidP="002504F3">
      <w:pPr>
        <w:rPr>
          <w:color w:val="0563C1" w:themeColor="hyperlink"/>
          <w:sz w:val="22"/>
          <w:szCs w:val="20"/>
          <w:u w:val="single"/>
          <w:lang w:val="en-GB"/>
        </w:rPr>
      </w:pPr>
      <w:r>
        <w:rPr>
          <w:lang w:val="en-GB"/>
        </w:rPr>
        <w:t>[</w:t>
      </w:r>
      <w:r w:rsidR="00755414">
        <w:rPr>
          <w:lang w:val="en-GB"/>
        </w:rPr>
        <w:t>5</w:t>
      </w:r>
      <w:r>
        <w:rPr>
          <w:lang w:val="en-GB"/>
        </w:rPr>
        <w:t xml:space="preserve">] </w:t>
      </w:r>
      <w:proofErr w:type="spellStart"/>
      <w:r>
        <w:rPr>
          <w:lang w:val="en-GB"/>
        </w:rPr>
        <w:t>Pololu</w:t>
      </w:r>
      <w:proofErr w:type="spellEnd"/>
      <w:r w:rsidR="00557000">
        <w:rPr>
          <w:lang w:val="en-GB"/>
        </w:rPr>
        <w:t xml:space="preserve">. 37D Metal Gearmotors Datasheet. </w:t>
      </w:r>
      <w:r>
        <w:rPr>
          <w:lang w:val="en-GB"/>
        </w:rPr>
        <w:t xml:space="preserve">Available from: </w:t>
      </w:r>
      <w:r w:rsidRPr="001C7973">
        <w:rPr>
          <w:sz w:val="22"/>
          <w:szCs w:val="20"/>
          <w:lang w:val="en-GB"/>
        </w:rPr>
        <w:t>https://www.pololu.com/file/0J1736/pololu-37d-metal-gearmotors-rev-1-2.pdf Item #2828</w:t>
      </w:r>
    </w:p>
    <w:p w14:paraId="7968D2F0" w14:textId="09283BC3" w:rsidR="00A5012D" w:rsidRPr="001C7973" w:rsidRDefault="00557000" w:rsidP="002504F3">
      <w:pPr>
        <w:rPr>
          <w:lang w:val="en-GB"/>
        </w:rPr>
      </w:pPr>
      <w:r>
        <w:rPr>
          <w:lang w:val="en-GB"/>
        </w:rPr>
        <w:t>[</w:t>
      </w:r>
      <w:r w:rsidR="00755414">
        <w:rPr>
          <w:lang w:val="en-GB"/>
        </w:rPr>
        <w:t>6</w:t>
      </w:r>
      <w:r>
        <w:rPr>
          <w:lang w:val="en-GB"/>
        </w:rPr>
        <w:t xml:space="preserve">] Brian Douglas. Robotic Car – A Simple Way to Build a Model. </w:t>
      </w:r>
      <w:proofErr w:type="spellStart"/>
      <w:r>
        <w:rPr>
          <w:lang w:val="en-GB"/>
        </w:rPr>
        <w:t>Availabe</w:t>
      </w:r>
      <w:proofErr w:type="spellEnd"/>
      <w:r>
        <w:rPr>
          <w:lang w:val="en-GB"/>
        </w:rPr>
        <w:t xml:space="preserve"> from: </w:t>
      </w:r>
      <w:r w:rsidRPr="00557000">
        <w:rPr>
          <w:sz w:val="22"/>
          <w:szCs w:val="20"/>
          <w:lang w:val="en-GB"/>
        </w:rPr>
        <w:t>https://www.youtube.com/watch?v=th0acX5omRM&amp;list=PLUMWjy5jgHK32mWe-yx5aDmO4948FV2fq&amp;index=5</w:t>
      </w:r>
    </w:p>
    <w:p w14:paraId="2598A30F" w14:textId="29C17406" w:rsidR="00A5012D" w:rsidRDefault="00557000" w:rsidP="002504F3">
      <w:pPr>
        <w:rPr>
          <w:sz w:val="22"/>
          <w:szCs w:val="20"/>
          <w:lang w:val="en-GB"/>
        </w:rPr>
      </w:pPr>
      <w:r>
        <w:rPr>
          <w:lang w:val="en-GB"/>
        </w:rPr>
        <w:t>[</w:t>
      </w:r>
      <w:r w:rsidR="00755414">
        <w:rPr>
          <w:lang w:val="en-GB"/>
        </w:rPr>
        <w:t>7</w:t>
      </w:r>
      <w:r>
        <w:rPr>
          <w:lang w:val="en-GB"/>
        </w:rPr>
        <w:t xml:space="preserve">] </w:t>
      </w:r>
      <w:proofErr w:type="spellStart"/>
      <w:r>
        <w:rPr>
          <w:lang w:val="en-GB"/>
        </w:rPr>
        <w:t>Mathworks</w:t>
      </w:r>
      <w:proofErr w:type="spellEnd"/>
      <w:r>
        <w:rPr>
          <w:lang w:val="en-GB"/>
        </w:rPr>
        <w:t xml:space="preserve">. Steps for Using the System Identification App. Available from: </w:t>
      </w:r>
      <w:r w:rsidRPr="00557000">
        <w:rPr>
          <w:sz w:val="22"/>
          <w:szCs w:val="20"/>
          <w:lang w:val="en-GB"/>
        </w:rPr>
        <w:t>https://de.mathworks.com/help/ident/ug/steps-for-using-the-system-identification-tool-gui.html</w:t>
      </w:r>
    </w:p>
    <w:p w14:paraId="6480386A" w14:textId="6834669F" w:rsidR="00557000" w:rsidRDefault="00557000" w:rsidP="00557000">
      <w:pPr>
        <w:jc w:val="both"/>
        <w:rPr>
          <w:lang w:val="en-GB"/>
        </w:rPr>
      </w:pPr>
      <w:r>
        <w:rPr>
          <w:lang w:val="en-GB"/>
        </w:rPr>
        <w:t>[</w:t>
      </w:r>
      <w:r w:rsidR="00755414">
        <w:rPr>
          <w:lang w:val="en-GB"/>
        </w:rPr>
        <w:t>8</w:t>
      </w:r>
      <w:r>
        <w:rPr>
          <w:lang w:val="en-GB"/>
        </w:rPr>
        <w:t xml:space="preserve">] </w:t>
      </w:r>
      <w:proofErr w:type="spellStart"/>
      <w:r>
        <w:rPr>
          <w:lang w:val="en-GB"/>
        </w:rPr>
        <w:t>Matlab</w:t>
      </w:r>
      <w:proofErr w:type="spellEnd"/>
      <w:r>
        <w:rPr>
          <w:lang w:val="en-GB"/>
        </w:rPr>
        <w:t xml:space="preserve">. PID-Controller. Available from: </w:t>
      </w:r>
      <w:r w:rsidRPr="00557000">
        <w:rPr>
          <w:sz w:val="22"/>
          <w:szCs w:val="20"/>
          <w:lang w:val="en-GB"/>
        </w:rPr>
        <w:t>https://www.youtube.com/watch?v=wkfEZmsQqiA</w:t>
      </w:r>
    </w:p>
    <w:p w14:paraId="7B67786E" w14:textId="22A420D8" w:rsidR="00557000" w:rsidRDefault="00557000" w:rsidP="002504F3">
      <w:pPr>
        <w:rPr>
          <w:lang w:val="en-GB"/>
        </w:rPr>
      </w:pPr>
      <w:r>
        <w:rPr>
          <w:lang w:val="en-GB"/>
        </w:rPr>
        <w:t>[</w:t>
      </w:r>
      <w:r w:rsidR="00755414">
        <w:rPr>
          <w:lang w:val="en-GB"/>
        </w:rPr>
        <w:t>9</w:t>
      </w:r>
      <w:r>
        <w:rPr>
          <w:lang w:val="en-GB"/>
        </w:rPr>
        <w:t>]</w:t>
      </w:r>
      <w:r w:rsidR="00BA7C1A">
        <w:rPr>
          <w:lang w:val="en-GB"/>
        </w:rPr>
        <w:t xml:space="preserve"> Brian Douglas. Discrete Control #1: Introduction and overview. Available from: </w:t>
      </w:r>
      <w:r w:rsidR="00BA7C1A" w:rsidRPr="00BA7C1A">
        <w:rPr>
          <w:sz w:val="22"/>
          <w:szCs w:val="20"/>
          <w:lang w:val="en-GB"/>
        </w:rPr>
        <w:t>https://www.youtube.com/watch?v=14cMhrp5wlk</w:t>
      </w:r>
    </w:p>
    <w:p w14:paraId="486BE774" w14:textId="0AFDDC30" w:rsidR="00BA7C1A" w:rsidRDefault="00BA7C1A" w:rsidP="002504F3">
      <w:pPr>
        <w:rPr>
          <w:lang w:val="en-GB"/>
        </w:rPr>
      </w:pPr>
      <w:r>
        <w:rPr>
          <w:lang w:val="en-GB"/>
        </w:rPr>
        <w:t>[</w:t>
      </w:r>
      <w:r w:rsidR="00755414">
        <w:rPr>
          <w:lang w:val="en-GB"/>
        </w:rPr>
        <w:t>10</w:t>
      </w:r>
      <w:r>
        <w:rPr>
          <w:lang w:val="en-GB"/>
        </w:rPr>
        <w:t xml:space="preserve">] Christopher Lum. Understanding and Sketching the Root Locus. Available from: </w:t>
      </w:r>
      <w:r w:rsidRPr="00BA7C1A">
        <w:rPr>
          <w:sz w:val="22"/>
          <w:szCs w:val="20"/>
          <w:lang w:val="en-GB"/>
        </w:rPr>
        <w:t>https://www.youtube.com/watch?v=gA-KOk3SAb0</w:t>
      </w:r>
    </w:p>
    <w:p w14:paraId="227F9E2E" w14:textId="1904AFE5" w:rsidR="00557000" w:rsidRDefault="00BA7C1A" w:rsidP="002504F3">
      <w:pPr>
        <w:rPr>
          <w:lang w:val="en-GB"/>
        </w:rPr>
      </w:pPr>
      <w:r>
        <w:rPr>
          <w:lang w:val="en-GB"/>
        </w:rPr>
        <w:t>[1</w:t>
      </w:r>
      <w:r w:rsidR="00755414">
        <w:rPr>
          <w:lang w:val="en-GB"/>
        </w:rPr>
        <w:t>1</w:t>
      </w:r>
      <w:r>
        <w:rPr>
          <w:lang w:val="en-GB"/>
        </w:rPr>
        <w:t xml:space="preserve">] Christopher Lum. Designing a PID Controller Using the Root Locus Method. Available from: </w:t>
      </w:r>
      <w:r w:rsidRPr="00BA7C1A">
        <w:rPr>
          <w:sz w:val="22"/>
          <w:szCs w:val="20"/>
          <w:lang w:val="en-GB"/>
        </w:rPr>
        <w:t>https://www.youtube.com/watch?v=Hk6YBO_A_PU</w:t>
      </w:r>
    </w:p>
    <w:p w14:paraId="1A54B2A2" w14:textId="213A66B8" w:rsidR="00BA7C1A" w:rsidRDefault="00BA7C1A" w:rsidP="002504F3">
      <w:pPr>
        <w:rPr>
          <w:lang w:val="en-GB"/>
        </w:rPr>
      </w:pPr>
      <w:r>
        <w:rPr>
          <w:lang w:val="en-GB"/>
        </w:rPr>
        <w:t>[1</w:t>
      </w:r>
      <w:r w:rsidR="00755414">
        <w:rPr>
          <w:lang w:val="en-GB"/>
        </w:rPr>
        <w:t>2</w:t>
      </w:r>
      <w:r>
        <w:rPr>
          <w:lang w:val="en-GB"/>
        </w:rPr>
        <w:t xml:space="preserve">] </w:t>
      </w:r>
      <w:proofErr w:type="spellStart"/>
      <w:r>
        <w:rPr>
          <w:lang w:val="en-GB"/>
        </w:rPr>
        <w:t>katkimshow</w:t>
      </w:r>
      <w:proofErr w:type="spellEnd"/>
      <w:r>
        <w:rPr>
          <w:lang w:val="en-GB"/>
        </w:rPr>
        <w:t xml:space="preserve">. Intro to Control – 12.3 Root Locus Basics Part 1. Available from: </w:t>
      </w:r>
      <w:r w:rsidRPr="00BA7C1A">
        <w:rPr>
          <w:sz w:val="22"/>
          <w:szCs w:val="20"/>
          <w:lang w:val="en-GB"/>
        </w:rPr>
        <w:t>https://www.youtube.com/watch?v=-eaJDo9Bvy8</w:t>
      </w:r>
    </w:p>
    <w:p w14:paraId="745A3A1E" w14:textId="40ED8378" w:rsidR="00ED3943" w:rsidRPr="001C7973" w:rsidRDefault="00ED3943" w:rsidP="002504F3">
      <w:pPr>
        <w:rPr>
          <w:lang w:val="en-GB"/>
        </w:rPr>
      </w:pPr>
      <w:r>
        <w:rPr>
          <w:lang w:val="en-GB"/>
        </w:rPr>
        <w:t>[1</w:t>
      </w:r>
      <w:r w:rsidR="00755414">
        <w:rPr>
          <w:lang w:val="en-GB"/>
        </w:rPr>
        <w:t>3</w:t>
      </w:r>
      <w:r>
        <w:rPr>
          <w:lang w:val="en-GB"/>
        </w:rPr>
        <w:t xml:space="preserve">] Arduino.cc. </w:t>
      </w:r>
      <w:proofErr w:type="spellStart"/>
      <w:r>
        <w:rPr>
          <w:lang w:val="en-GB"/>
        </w:rPr>
        <w:t>PIDController</w:t>
      </w:r>
      <w:proofErr w:type="spellEnd"/>
      <w:r>
        <w:rPr>
          <w:lang w:val="en-GB"/>
        </w:rPr>
        <w:t xml:space="preserve">. Available from: </w:t>
      </w:r>
      <w:r w:rsidRPr="00ED3943">
        <w:rPr>
          <w:sz w:val="22"/>
          <w:szCs w:val="20"/>
          <w:lang w:val="en-GB"/>
        </w:rPr>
        <w:t>https://www.arduino.cc/reference/en/libraries/pidcontroller/</w:t>
      </w:r>
    </w:p>
    <w:p w14:paraId="2289247F" w14:textId="1BF63AEB" w:rsidR="002504F3" w:rsidRPr="00CB24D9" w:rsidRDefault="00ED3943" w:rsidP="002504F3">
      <w:r w:rsidRPr="00CB24D9">
        <w:t>[1</w:t>
      </w:r>
      <w:r w:rsidR="00755414">
        <w:t>4</w:t>
      </w:r>
      <w:r w:rsidRPr="00CB24D9">
        <w:t>]</w:t>
      </w:r>
      <w:r w:rsidR="008D4317" w:rsidRPr="008D4317">
        <w:t xml:space="preserve"> Mikrocontroller. </w:t>
      </w:r>
      <w:proofErr w:type="spellStart"/>
      <w:r w:rsidR="008D4317" w:rsidRPr="008D4317">
        <w:t>Modelbauservo</w:t>
      </w:r>
      <w:proofErr w:type="spellEnd"/>
      <w:r w:rsidR="008D4317" w:rsidRPr="008D4317">
        <w:t xml:space="preserve"> </w:t>
      </w:r>
      <w:proofErr w:type="spellStart"/>
      <w:r w:rsidR="008D4317" w:rsidRPr="008D4317">
        <w:t>Ansteuerun</w:t>
      </w:r>
      <w:r w:rsidR="008D4317">
        <w:t>ng</w:t>
      </w:r>
      <w:proofErr w:type="spellEnd"/>
      <w:r w:rsidR="008D4317">
        <w:t xml:space="preserve">. </w:t>
      </w:r>
      <w:proofErr w:type="spellStart"/>
      <w:r w:rsidR="008D4317" w:rsidRPr="008D4317">
        <w:t>Available</w:t>
      </w:r>
      <w:proofErr w:type="spellEnd"/>
      <w:r w:rsidR="008D4317" w:rsidRPr="008D4317">
        <w:t xml:space="preserve"> </w:t>
      </w:r>
      <w:proofErr w:type="spellStart"/>
      <w:r w:rsidR="008D4317" w:rsidRPr="008D4317">
        <w:t>from</w:t>
      </w:r>
      <w:proofErr w:type="spellEnd"/>
      <w:r w:rsidR="008D4317" w:rsidRPr="008D4317">
        <w:t xml:space="preserve">: </w:t>
      </w:r>
      <w:r w:rsidR="00A5012D" w:rsidRPr="00CB24D9">
        <w:rPr>
          <w:sz w:val="22"/>
          <w:szCs w:val="20"/>
        </w:rPr>
        <w:t>https://www.mikrocontroller.net/articles/Modellbauservo_Ansteuerung#Prinzipieller_Aufbau</w:t>
      </w:r>
    </w:p>
    <w:p w14:paraId="646C6EAE" w14:textId="701DB0E2" w:rsidR="002504F3" w:rsidRPr="008D4317" w:rsidRDefault="002504F3" w:rsidP="002504F3">
      <w:pPr>
        <w:rPr>
          <w:sz w:val="22"/>
          <w:szCs w:val="20"/>
          <w:lang w:val="en-GB"/>
        </w:rPr>
      </w:pPr>
      <w:r w:rsidRPr="008D4317">
        <w:t>[</w:t>
      </w:r>
      <w:r w:rsidR="00755414">
        <w:t>15</w:t>
      </w:r>
      <w:r w:rsidRPr="008D4317">
        <w:t xml:space="preserve">] </w:t>
      </w:r>
      <w:r w:rsidR="008D4317" w:rsidRPr="008D4317">
        <w:t xml:space="preserve">Mikrocontroller. </w:t>
      </w:r>
      <w:proofErr w:type="spellStart"/>
      <w:r w:rsidR="008D4317" w:rsidRPr="008D4317">
        <w:rPr>
          <w:lang w:val="en-GB"/>
        </w:rPr>
        <w:t>Modelbauservo</w:t>
      </w:r>
      <w:proofErr w:type="spellEnd"/>
      <w:r w:rsidR="008D4317" w:rsidRPr="008D4317">
        <w:rPr>
          <w:lang w:val="en-GB"/>
        </w:rPr>
        <w:t xml:space="preserve"> </w:t>
      </w:r>
      <w:proofErr w:type="spellStart"/>
      <w:r w:rsidR="008D4317" w:rsidRPr="008D4317">
        <w:rPr>
          <w:lang w:val="en-GB"/>
        </w:rPr>
        <w:t>Ansteuerunng</w:t>
      </w:r>
      <w:proofErr w:type="spellEnd"/>
      <w:r w:rsidR="008D4317" w:rsidRPr="008D4317">
        <w:rPr>
          <w:lang w:val="en-GB"/>
        </w:rPr>
        <w:t xml:space="preserve">. Available from: </w:t>
      </w:r>
      <w:r w:rsidRPr="008D4317">
        <w:rPr>
          <w:sz w:val="22"/>
          <w:szCs w:val="20"/>
          <w:lang w:val="en-GB"/>
        </w:rPr>
        <w:t>https://www.mikrocontroller.net/articles/Modellbauservo_Ansteuerung#Signalaufbau</w:t>
      </w:r>
    </w:p>
    <w:p w14:paraId="3A5CD402" w14:textId="77908979" w:rsidR="002504F3" w:rsidRDefault="002504F3" w:rsidP="002504F3">
      <w:pPr>
        <w:rPr>
          <w:lang w:val="en-GB"/>
        </w:rPr>
      </w:pPr>
      <w:r w:rsidRPr="00ED3943">
        <w:rPr>
          <w:lang w:val="en-GB"/>
        </w:rPr>
        <w:t>[</w:t>
      </w:r>
      <w:r w:rsidR="00755414">
        <w:rPr>
          <w:lang w:val="en-GB"/>
        </w:rPr>
        <w:t>16</w:t>
      </w:r>
      <w:r w:rsidRPr="00ED3943">
        <w:rPr>
          <w:lang w:val="en-GB"/>
        </w:rPr>
        <w:t>]</w:t>
      </w:r>
      <w:r w:rsidR="00A5012D" w:rsidRPr="00ED3943">
        <w:rPr>
          <w:lang w:val="en-GB"/>
        </w:rPr>
        <w:t xml:space="preserve"> </w:t>
      </w:r>
      <w:r w:rsidR="008D4317">
        <w:rPr>
          <w:lang w:val="en-GB"/>
        </w:rPr>
        <w:t xml:space="preserve">Available from: </w:t>
      </w:r>
      <w:r w:rsidR="008D4317" w:rsidRPr="008D4317">
        <w:rPr>
          <w:sz w:val="22"/>
          <w:szCs w:val="20"/>
          <w:lang w:val="en-GB"/>
        </w:rPr>
        <w:t>https://diglib.tugraz.at/download.php?id=576a714e65a32&amp;location=browse</w:t>
      </w:r>
    </w:p>
    <w:p w14:paraId="1BCEEAD3" w14:textId="1D6B7F83" w:rsidR="008D4317" w:rsidRDefault="008D4317" w:rsidP="002504F3">
      <w:pPr>
        <w:rPr>
          <w:sz w:val="22"/>
          <w:szCs w:val="20"/>
          <w:lang w:val="en-GB"/>
        </w:rPr>
      </w:pPr>
      <w:r w:rsidRPr="008D4317">
        <w:rPr>
          <w:lang w:val="en-GB"/>
        </w:rPr>
        <w:t>[</w:t>
      </w:r>
      <w:r w:rsidR="00755414">
        <w:rPr>
          <w:lang w:val="en-GB"/>
        </w:rPr>
        <w:t>17</w:t>
      </w:r>
      <w:r w:rsidRPr="008D4317">
        <w:rPr>
          <w:lang w:val="en-GB"/>
        </w:rPr>
        <w:t>]</w:t>
      </w:r>
      <w:r>
        <w:rPr>
          <w:lang w:val="en-GB"/>
        </w:rPr>
        <w:t xml:space="preserve"> Available from: </w:t>
      </w:r>
      <w:r w:rsidR="00AB388B" w:rsidRPr="00AB388B">
        <w:rPr>
          <w:sz w:val="22"/>
          <w:szCs w:val="20"/>
          <w:lang w:val="en-GB"/>
        </w:rPr>
        <w:t>https://www.allaboutcircuits.com/news/mems-six-degrees-of-freedom-sensors-built-cover-safety-bases-of-adas/</w:t>
      </w:r>
    </w:p>
    <w:p w14:paraId="3BDB2EC4" w14:textId="41964BE6" w:rsidR="008D4317" w:rsidRDefault="008D4317" w:rsidP="002504F3">
      <w:pPr>
        <w:rPr>
          <w:sz w:val="22"/>
          <w:szCs w:val="20"/>
          <w:lang w:val="en-GB"/>
        </w:rPr>
      </w:pPr>
      <w:r>
        <w:rPr>
          <w:sz w:val="22"/>
          <w:szCs w:val="20"/>
          <w:lang w:val="en-GB"/>
        </w:rPr>
        <w:t>[</w:t>
      </w:r>
      <w:r w:rsidR="00755414">
        <w:rPr>
          <w:sz w:val="22"/>
          <w:szCs w:val="20"/>
          <w:lang w:val="en-GB"/>
        </w:rPr>
        <w:t>18</w:t>
      </w:r>
      <w:r>
        <w:rPr>
          <w:sz w:val="22"/>
          <w:szCs w:val="20"/>
          <w:lang w:val="en-GB"/>
        </w:rPr>
        <w:t xml:space="preserve">] Available from: </w:t>
      </w:r>
      <w:r w:rsidR="00CC508C">
        <w:rPr>
          <w:sz w:val="22"/>
          <w:szCs w:val="20"/>
          <w:lang w:val="en-GB"/>
        </w:rPr>
        <w:t>https://www.analog.com/en/analog-dialogue/articles/imems-angular-rate-sensing-gyroscope.html</w:t>
      </w:r>
    </w:p>
    <w:p w14:paraId="4BF265FE" w14:textId="5C2C9EF7" w:rsidR="008D4317" w:rsidRPr="00267A76" w:rsidRDefault="008D4317" w:rsidP="002504F3">
      <w:r w:rsidRPr="00CB24D9">
        <w:lastRenderedPageBreak/>
        <w:t>[</w:t>
      </w:r>
      <w:r w:rsidR="00755414">
        <w:t>19</w:t>
      </w:r>
      <w:r w:rsidRPr="00CB24D9">
        <w:t xml:space="preserve">] </w:t>
      </w:r>
      <w:proofErr w:type="spellStart"/>
      <w:r w:rsidRPr="00CB24D9">
        <w:t>Leifiphysik</w:t>
      </w:r>
      <w:proofErr w:type="spellEnd"/>
      <w:r w:rsidRPr="00CB24D9">
        <w:t xml:space="preserve">. </w:t>
      </w:r>
      <w:r w:rsidR="00267A76" w:rsidRPr="00267A76">
        <w:t>Elektromagnetische Schw</w:t>
      </w:r>
      <w:r w:rsidR="00267A76">
        <w:t xml:space="preserve">ingungen. </w:t>
      </w:r>
      <w:proofErr w:type="spellStart"/>
      <w:r w:rsidRPr="00267A76">
        <w:t>Available</w:t>
      </w:r>
      <w:proofErr w:type="spellEnd"/>
      <w:r w:rsidRPr="00267A76">
        <w:t xml:space="preserve"> </w:t>
      </w:r>
      <w:proofErr w:type="spellStart"/>
      <w:r w:rsidRPr="00267A76">
        <w:t>from</w:t>
      </w:r>
      <w:proofErr w:type="spellEnd"/>
      <w:r w:rsidRPr="00267A76">
        <w:t xml:space="preserve">: </w:t>
      </w:r>
      <w:r w:rsidRPr="00267A76">
        <w:rPr>
          <w:sz w:val="22"/>
          <w:szCs w:val="20"/>
        </w:rPr>
        <w:t>https://www.leifiphysik.de/elektrizitaetslehre/elektromagnetische-schwingungen/aufgabe/beschleunigungssensor-abitur-2015-ph11-a2-3</w:t>
      </w:r>
    </w:p>
    <w:p w14:paraId="671F6EF0" w14:textId="1E27ED9D" w:rsidR="002504F3" w:rsidRDefault="002504F3" w:rsidP="002504F3">
      <w:pPr>
        <w:rPr>
          <w:lang w:val="en-GB"/>
        </w:rPr>
      </w:pPr>
      <w:r w:rsidRPr="00ED3943">
        <w:rPr>
          <w:lang w:val="en-GB"/>
        </w:rPr>
        <w:t>[</w:t>
      </w:r>
      <w:r w:rsidR="00755414">
        <w:rPr>
          <w:lang w:val="en-GB"/>
        </w:rPr>
        <w:t>20</w:t>
      </w:r>
      <w:r w:rsidRPr="00ED3943">
        <w:rPr>
          <w:lang w:val="en-GB"/>
        </w:rPr>
        <w:t>]</w:t>
      </w:r>
      <w:r w:rsidR="00A5012D" w:rsidRPr="00ED3943">
        <w:rPr>
          <w:lang w:val="en-GB"/>
        </w:rPr>
        <w:t xml:space="preserve"> </w:t>
      </w:r>
      <w:proofErr w:type="spellStart"/>
      <w:r w:rsidR="008D4317">
        <w:rPr>
          <w:lang w:val="en-GB"/>
        </w:rPr>
        <w:t>Intechopen</w:t>
      </w:r>
      <w:proofErr w:type="spellEnd"/>
      <w:r w:rsidR="008D4317">
        <w:rPr>
          <w:lang w:val="en-GB"/>
        </w:rPr>
        <w:t xml:space="preserve">. Introduction to Kalman Filter and Its Applications. Available from: </w:t>
      </w:r>
      <w:r w:rsidR="00891879" w:rsidRPr="00891879">
        <w:rPr>
          <w:sz w:val="22"/>
          <w:szCs w:val="20"/>
          <w:lang w:val="en-GB"/>
        </w:rPr>
        <w:t>https://www.intechopen.com/books/introduction-and-implementations-of-the-kalman-filter/introduction-to-kalman-filter-and-its-applications</w:t>
      </w:r>
    </w:p>
    <w:p w14:paraId="212299D2" w14:textId="2092753A" w:rsidR="00CC508C" w:rsidRDefault="00891879" w:rsidP="005853E5">
      <w:pPr>
        <w:rPr>
          <w:sz w:val="22"/>
          <w:szCs w:val="20"/>
          <w:lang w:val="en-GB"/>
        </w:rPr>
      </w:pPr>
      <w:r>
        <w:rPr>
          <w:lang w:val="en-GB"/>
        </w:rPr>
        <w:t>[</w:t>
      </w:r>
      <w:r w:rsidR="00755414">
        <w:rPr>
          <w:lang w:val="en-GB"/>
        </w:rPr>
        <w:t>21</w:t>
      </w:r>
      <w:r>
        <w:rPr>
          <w:lang w:val="en-GB"/>
        </w:rPr>
        <w:t xml:space="preserve">] Available from: </w:t>
      </w:r>
      <w:r w:rsidR="00CC508C">
        <w:rPr>
          <w:sz w:val="22"/>
          <w:szCs w:val="20"/>
          <w:lang w:val="en-GB"/>
        </w:rPr>
        <w:t xml:space="preserve">https://www.mikrocontroller.net/articles/Entprellung </w:t>
      </w:r>
    </w:p>
    <w:p w14:paraId="09430EEC" w14:textId="7A7963B3" w:rsidR="005853E5" w:rsidRDefault="005853E5" w:rsidP="005853E5">
      <w:pPr>
        <w:rPr>
          <w:sz w:val="22"/>
          <w:szCs w:val="20"/>
          <w:lang w:val="en-GB"/>
        </w:rPr>
      </w:pPr>
      <w:r>
        <w:rPr>
          <w:sz w:val="22"/>
          <w:szCs w:val="20"/>
          <w:lang w:val="en-GB"/>
        </w:rPr>
        <w:t>[</w:t>
      </w:r>
      <w:r w:rsidR="00755414" w:rsidRPr="0056073A">
        <w:rPr>
          <w:lang w:val="en-GB"/>
        </w:rPr>
        <w:t>22</w:t>
      </w:r>
      <w:r>
        <w:rPr>
          <w:sz w:val="22"/>
          <w:szCs w:val="20"/>
          <w:lang w:val="en-GB"/>
        </w:rPr>
        <w:t xml:space="preserve">] </w:t>
      </w:r>
      <w:proofErr w:type="spellStart"/>
      <w:r w:rsidR="002C0F88" w:rsidRPr="002C0F88">
        <w:rPr>
          <w:lang w:val="en-GB"/>
        </w:rPr>
        <w:t>Datenblatt</w:t>
      </w:r>
      <w:proofErr w:type="spellEnd"/>
      <w:r w:rsidR="002C0F88" w:rsidRPr="002C0F88">
        <w:rPr>
          <w:lang w:val="en-GB"/>
        </w:rPr>
        <w:t xml:space="preserve"> </w:t>
      </w:r>
      <w:r w:rsidR="002C0F88">
        <w:rPr>
          <w:lang w:val="en-GB"/>
        </w:rPr>
        <w:t>LM2679</w:t>
      </w:r>
      <w:r w:rsidR="000770B0">
        <w:rPr>
          <w:lang w:val="en-GB"/>
        </w:rPr>
        <w:t xml:space="preserve">. </w:t>
      </w:r>
      <w:r w:rsidRPr="002C0F88">
        <w:rPr>
          <w:lang w:val="en-GB"/>
        </w:rPr>
        <w:t>Available</w:t>
      </w:r>
      <w:r w:rsidRPr="00CC508C">
        <w:rPr>
          <w:lang w:val="en-GB"/>
        </w:rPr>
        <w:t xml:space="preserve"> from</w:t>
      </w:r>
      <w:r>
        <w:rPr>
          <w:sz w:val="22"/>
          <w:szCs w:val="20"/>
          <w:lang w:val="en-GB"/>
        </w:rPr>
        <w:t xml:space="preserve">: </w:t>
      </w:r>
      <w:r w:rsidR="000770B0" w:rsidRPr="000770B0">
        <w:rPr>
          <w:sz w:val="22"/>
          <w:szCs w:val="20"/>
          <w:lang w:val="en-GB"/>
        </w:rPr>
        <w:t>https://www.ti.com/lit/ds/snvs026o/snvs026o.pdf?ts=1617009809194&amp;ref_url=https%253A%252F%252Fwww.google.com%252F</w:t>
      </w:r>
    </w:p>
    <w:p w14:paraId="29F36064" w14:textId="6153C676" w:rsidR="000770B0" w:rsidRDefault="000770B0" w:rsidP="000770B0">
      <w:pPr>
        <w:rPr>
          <w:lang w:val="en-GB"/>
        </w:rPr>
      </w:pPr>
      <w:r>
        <w:rPr>
          <w:sz w:val="22"/>
          <w:szCs w:val="20"/>
          <w:lang w:val="en-GB"/>
        </w:rPr>
        <w:t>[</w:t>
      </w:r>
      <w:r w:rsidR="00755414" w:rsidRPr="0056073A">
        <w:rPr>
          <w:lang w:val="en-GB"/>
        </w:rPr>
        <w:t>23</w:t>
      </w:r>
      <w:r>
        <w:rPr>
          <w:sz w:val="22"/>
          <w:szCs w:val="20"/>
          <w:lang w:val="en-GB"/>
        </w:rPr>
        <w:t xml:space="preserve">] </w:t>
      </w:r>
      <w:proofErr w:type="spellStart"/>
      <w:r w:rsidRPr="002C0F88">
        <w:rPr>
          <w:lang w:val="en-GB"/>
        </w:rPr>
        <w:t>Datenblatt</w:t>
      </w:r>
      <w:proofErr w:type="spellEnd"/>
      <w:r w:rsidRPr="002C0F88">
        <w:rPr>
          <w:lang w:val="en-GB"/>
        </w:rPr>
        <w:t xml:space="preserve"> </w:t>
      </w:r>
      <w:r>
        <w:rPr>
          <w:lang w:val="en-GB"/>
        </w:rPr>
        <w:t xml:space="preserve">Atmega2560. </w:t>
      </w:r>
      <w:r w:rsidRPr="002C0F88">
        <w:rPr>
          <w:lang w:val="en-GB"/>
        </w:rPr>
        <w:t>Available</w:t>
      </w:r>
      <w:r w:rsidRPr="00CC508C">
        <w:rPr>
          <w:lang w:val="en-GB"/>
        </w:rPr>
        <w:t xml:space="preserve"> from</w:t>
      </w:r>
      <w:r>
        <w:rPr>
          <w:sz w:val="22"/>
          <w:szCs w:val="20"/>
          <w:lang w:val="en-GB"/>
        </w:rPr>
        <w:t xml:space="preserve">: </w:t>
      </w:r>
      <w:r w:rsidRPr="000770B0">
        <w:rPr>
          <w:sz w:val="22"/>
          <w:szCs w:val="20"/>
          <w:lang w:val="en-GB"/>
        </w:rPr>
        <w:t>https://ww1.microchip.com/downloads/en/DeviceDoc/ATmega640-1280-1281-2560-2561-Datasheet-DS40002211A.pdf</w:t>
      </w:r>
    </w:p>
    <w:p w14:paraId="01F9C7C7" w14:textId="3DC5294D" w:rsidR="000770B0" w:rsidRPr="00573EDA" w:rsidRDefault="000770B0" w:rsidP="000770B0">
      <w:pPr>
        <w:rPr>
          <w:lang w:val="en-GB"/>
        </w:rPr>
      </w:pPr>
      <w:r>
        <w:t>[</w:t>
      </w:r>
      <w:r w:rsidR="00755414">
        <w:t>24</w:t>
      </w:r>
      <w:r>
        <w:t xml:space="preserve">] Foto-Kurs.com. Funktionsweise </w:t>
      </w:r>
      <w:proofErr w:type="spellStart"/>
      <w:r>
        <w:t>Nodalpunkt</w:t>
      </w:r>
      <w:proofErr w:type="spellEnd"/>
      <w:r>
        <w:t xml:space="preserve">. </w:t>
      </w:r>
      <w:r w:rsidRPr="00573EDA">
        <w:rPr>
          <w:lang w:val="en-GB"/>
        </w:rPr>
        <w:t xml:space="preserve">Available from: </w:t>
      </w:r>
      <w:r w:rsidRPr="00573EDA">
        <w:rPr>
          <w:sz w:val="22"/>
          <w:szCs w:val="20"/>
          <w:lang w:val="en-GB"/>
        </w:rPr>
        <w:t>https://www.foto-kurs.com/panoramafoto-nodalpunkt.php</w:t>
      </w:r>
    </w:p>
    <w:p w14:paraId="6671E1B3" w14:textId="4FCE4C69" w:rsidR="000770B0" w:rsidRDefault="000770B0" w:rsidP="000770B0">
      <w:pPr>
        <w:rPr>
          <w:sz w:val="22"/>
          <w:szCs w:val="20"/>
          <w:lang w:val="en-GB"/>
        </w:rPr>
      </w:pPr>
      <w:r w:rsidRPr="00573EDA">
        <w:t>[2</w:t>
      </w:r>
      <w:r w:rsidR="00755414">
        <w:t>5</w:t>
      </w:r>
      <w:r w:rsidRPr="00573EDA">
        <w:t xml:space="preserve">] </w:t>
      </w:r>
      <w:proofErr w:type="spellStart"/>
      <w:r w:rsidRPr="00573EDA">
        <w:t>pixelrama</w:t>
      </w:r>
      <w:proofErr w:type="spellEnd"/>
      <w:r w:rsidRPr="00573EDA">
        <w:t xml:space="preserve">. </w:t>
      </w:r>
      <w:proofErr w:type="spellStart"/>
      <w:r w:rsidRPr="00573EDA">
        <w:t>Nodalpunkt</w:t>
      </w:r>
      <w:proofErr w:type="spellEnd"/>
      <w:r w:rsidRPr="00573EDA">
        <w:t xml:space="preserve"> ermitteln – der k</w:t>
      </w:r>
      <w:r>
        <w:t xml:space="preserve">omplette Film. </w:t>
      </w:r>
      <w:proofErr w:type="spellStart"/>
      <w:r w:rsidRPr="00573EDA">
        <w:rPr>
          <w:lang w:val="en-GB"/>
        </w:rPr>
        <w:t>Availbale</w:t>
      </w:r>
      <w:proofErr w:type="spellEnd"/>
      <w:r w:rsidRPr="00573EDA">
        <w:rPr>
          <w:lang w:val="en-GB"/>
        </w:rPr>
        <w:t xml:space="preserve"> from: </w:t>
      </w:r>
      <w:r w:rsidRPr="001773E1">
        <w:rPr>
          <w:sz w:val="22"/>
          <w:szCs w:val="20"/>
          <w:lang w:val="en-GB"/>
        </w:rPr>
        <w:t>https://www.youtube.com/watch?v=tljy8MeZ0a4&amp;t=429s</w:t>
      </w:r>
    </w:p>
    <w:p w14:paraId="39EC8A03" w14:textId="57EB7AAA" w:rsidR="000770B0" w:rsidRPr="00573EDA" w:rsidRDefault="000770B0" w:rsidP="000770B0">
      <w:pPr>
        <w:rPr>
          <w:lang w:val="en-GB"/>
        </w:rPr>
      </w:pPr>
      <w:r>
        <w:rPr>
          <w:lang w:val="en-GB"/>
        </w:rPr>
        <w:t>[</w:t>
      </w:r>
      <w:r w:rsidR="00755414">
        <w:rPr>
          <w:lang w:val="en-GB"/>
        </w:rPr>
        <w:t>26</w:t>
      </w:r>
      <w:r>
        <w:rPr>
          <w:lang w:val="en-GB"/>
        </w:rPr>
        <w:t xml:space="preserve">] FreeCad.org. Getting started. Available from: </w:t>
      </w:r>
      <w:r w:rsidRPr="001773E1">
        <w:rPr>
          <w:sz w:val="22"/>
          <w:szCs w:val="20"/>
          <w:lang w:val="en-GB"/>
        </w:rPr>
        <w:t>https://wiki.freecadweb.org/Getting_started</w:t>
      </w:r>
    </w:p>
    <w:p w14:paraId="42777AD8" w14:textId="7F3328BB" w:rsidR="000770B0" w:rsidRDefault="000770B0" w:rsidP="000770B0">
      <w:pPr>
        <w:rPr>
          <w:lang w:val="en-GB"/>
        </w:rPr>
      </w:pPr>
      <w:r>
        <w:rPr>
          <w:lang w:val="en-GB"/>
        </w:rPr>
        <w:t>[</w:t>
      </w:r>
      <w:r w:rsidR="00755414">
        <w:rPr>
          <w:lang w:val="en-GB"/>
        </w:rPr>
        <w:t>27</w:t>
      </w:r>
      <w:r>
        <w:rPr>
          <w:lang w:val="en-GB"/>
        </w:rPr>
        <w:t xml:space="preserve">] </w:t>
      </w:r>
      <w:proofErr w:type="spellStart"/>
      <w:r>
        <w:rPr>
          <w:lang w:val="en-GB"/>
        </w:rPr>
        <w:t>anisim</w:t>
      </w:r>
      <w:proofErr w:type="spellEnd"/>
      <w:r>
        <w:rPr>
          <w:lang w:val="en-GB"/>
        </w:rPr>
        <w:t xml:space="preserve"> </w:t>
      </w:r>
      <w:proofErr w:type="gramStart"/>
      <w:r>
        <w:rPr>
          <w:lang w:val="en-GB"/>
        </w:rPr>
        <w:t>Open Source</w:t>
      </w:r>
      <w:proofErr w:type="gramEnd"/>
      <w:r>
        <w:rPr>
          <w:lang w:val="en-GB"/>
        </w:rPr>
        <w:t xml:space="preserve"> Engineering Software. </w:t>
      </w:r>
      <w:proofErr w:type="spellStart"/>
      <w:r>
        <w:rPr>
          <w:lang w:val="en-GB"/>
        </w:rPr>
        <w:t>FreeCAD</w:t>
      </w:r>
      <w:proofErr w:type="spellEnd"/>
      <w:r>
        <w:rPr>
          <w:lang w:val="en-GB"/>
        </w:rPr>
        <w:t xml:space="preserve"> Tutorial. Available from: </w:t>
      </w:r>
    </w:p>
    <w:p w14:paraId="7CB07D91" w14:textId="77777777" w:rsidR="000770B0" w:rsidRPr="00573EDA" w:rsidRDefault="000770B0" w:rsidP="000770B0">
      <w:pPr>
        <w:rPr>
          <w:sz w:val="22"/>
          <w:szCs w:val="20"/>
          <w:lang w:val="en-GB"/>
        </w:rPr>
      </w:pPr>
      <w:r w:rsidRPr="00573EDA">
        <w:rPr>
          <w:sz w:val="22"/>
          <w:szCs w:val="20"/>
          <w:lang w:val="en-GB"/>
        </w:rPr>
        <w:t>https://www.youtube.com/watch?v=63PfO0W5x-I&amp;t=1316s</w:t>
      </w:r>
    </w:p>
    <w:p w14:paraId="19CE205C" w14:textId="7A112011" w:rsidR="000770B0" w:rsidRPr="00573EDA" w:rsidRDefault="000770B0" w:rsidP="000770B0">
      <w:pPr>
        <w:rPr>
          <w:lang w:val="en-GB"/>
        </w:rPr>
      </w:pPr>
      <w:r w:rsidRPr="00573EDA">
        <w:t>[</w:t>
      </w:r>
      <w:r w:rsidR="00755414">
        <w:t>28</w:t>
      </w:r>
      <w:r w:rsidRPr="00573EDA">
        <w:t>] Microsoft. Paint 3D Funktionen e</w:t>
      </w:r>
      <w:r>
        <w:t xml:space="preserve">infach erklärt. </w:t>
      </w:r>
      <w:r w:rsidRPr="00573EDA">
        <w:rPr>
          <w:lang w:val="en-GB"/>
        </w:rPr>
        <w:t xml:space="preserve">Available from: </w:t>
      </w:r>
      <w:r w:rsidRPr="00573EDA">
        <w:rPr>
          <w:sz w:val="22"/>
          <w:szCs w:val="20"/>
          <w:lang w:val="en-GB"/>
        </w:rPr>
        <w:t>https://news.microsoft.com/de-de/paint-3d-funktionen/</w:t>
      </w:r>
    </w:p>
    <w:p w14:paraId="4A292A63" w14:textId="77777777" w:rsidR="000770B0" w:rsidRDefault="000770B0" w:rsidP="005853E5">
      <w:pPr>
        <w:rPr>
          <w:lang w:val="en-GB"/>
        </w:rPr>
      </w:pPr>
    </w:p>
    <w:p w14:paraId="19A13A30" w14:textId="77777777" w:rsidR="005853E5" w:rsidRPr="00891879" w:rsidRDefault="005853E5" w:rsidP="002504F3">
      <w:pPr>
        <w:rPr>
          <w:lang w:val="en-GB"/>
        </w:rPr>
      </w:pPr>
    </w:p>
    <w:p w14:paraId="0570D99C" w14:textId="77777777" w:rsidR="002504F3" w:rsidRPr="00ED3943" w:rsidRDefault="002504F3" w:rsidP="002504F3">
      <w:pPr>
        <w:rPr>
          <w:lang w:val="en-GB"/>
        </w:rPr>
      </w:pPr>
    </w:p>
    <w:sectPr w:rsidR="002504F3" w:rsidRPr="00ED3943">
      <w:footerReference w:type="default" r:id="rId135"/>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7" w:author="Christian Fuchsberger" w:date="2021-04-03T15:55:00Z" w:initials="CF">
    <w:p w14:paraId="5298EEC8" w14:textId="263C09FE" w:rsidR="009703EC" w:rsidRDefault="009703EC">
      <w:pPr>
        <w:pStyle w:val="Kommentartext"/>
      </w:pPr>
      <w:r>
        <w:rPr>
          <w:rStyle w:val="Kommentarzeichen"/>
        </w:rPr>
        <w:annotationRef/>
      </w:r>
      <w:r>
        <w:t>Kein Konjunktiv – die Versorgung erfolgt durch einen 4S Akku</w:t>
      </w:r>
    </w:p>
  </w:comment>
  <w:comment w:id="724" w:author="Christian Fuchsberger" w:date="2021-04-03T15:56:00Z" w:initials="CF">
    <w:p w14:paraId="6858152F" w14:textId="088F27F8" w:rsidR="009703EC" w:rsidRDefault="009703EC">
      <w:pPr>
        <w:pStyle w:val="Kommentartext"/>
      </w:pPr>
      <w:r>
        <w:rPr>
          <w:rStyle w:val="Kommentarzeichen"/>
        </w:rPr>
        <w:annotationRef/>
      </w:r>
      <w:r>
        <w:t xml:space="preserve">Habt Ihr vielleicht ein Bild mit einer </w:t>
      </w:r>
      <w:proofErr w:type="gramStart"/>
      <w:r>
        <w:t>Kamera ?</w:t>
      </w:r>
      <w:proofErr w:type="gramEnd"/>
      <w:r>
        <w:t xml:space="preserve"> das würde besser aussehen wenn man das Projekt nicht im Detail kennt….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98EEC8" w15:done="0"/>
  <w15:commentEx w15:paraId="6858152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30E5D" w16cex:dateUtc="2021-04-03T13:55:00Z"/>
  <w16cex:commentExtensible w16cex:durableId="24130EA1" w16cex:dateUtc="2021-04-03T1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98EEC8" w16cid:durableId="24130E5D"/>
  <w16cid:commentId w16cid:paraId="6858152F" w16cid:durableId="24130E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B573D" w14:textId="77777777" w:rsidR="005E42D5" w:rsidRDefault="005E42D5" w:rsidP="00AF0832">
      <w:pPr>
        <w:spacing w:after="0" w:line="240" w:lineRule="auto"/>
      </w:pPr>
      <w:r>
        <w:separator/>
      </w:r>
    </w:p>
  </w:endnote>
  <w:endnote w:type="continuationSeparator" w:id="0">
    <w:p w14:paraId="639FA9FA" w14:textId="77777777" w:rsidR="005E42D5" w:rsidRDefault="005E42D5" w:rsidP="00AF08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825821"/>
      <w:docPartObj>
        <w:docPartGallery w:val="Page Numbers (Bottom of Page)"/>
        <w:docPartUnique/>
      </w:docPartObj>
    </w:sdtPr>
    <w:sdtContent>
      <w:sdt>
        <w:sdtPr>
          <w:id w:val="-1769616900"/>
          <w:docPartObj>
            <w:docPartGallery w:val="Page Numbers (Top of Page)"/>
            <w:docPartUnique/>
          </w:docPartObj>
        </w:sdtPr>
        <w:sdtContent>
          <w:p w14:paraId="27C40D9C" w14:textId="77777777" w:rsidR="00E729F5" w:rsidRDefault="00E729F5">
            <w:pPr>
              <w:pStyle w:val="Fuzeile"/>
              <w:jc w:val="right"/>
            </w:pPr>
          </w:p>
          <w:p w14:paraId="6FF43913" w14:textId="7E33A959" w:rsidR="00E729F5" w:rsidRDefault="00E729F5" w:rsidP="00AF0832">
            <w:pPr>
              <w:pStyle w:val="Fuzeile"/>
            </w:pPr>
            <w:r>
              <w:rPr>
                <w:lang w:val="de-DE"/>
              </w:rPr>
              <w:t>April 2020</w:t>
            </w:r>
            <w:r>
              <w:rPr>
                <w:lang w:val="de-DE"/>
              </w:rPr>
              <w:tab/>
              <w:t>Diplomarbeit CSSU</w:t>
            </w:r>
            <w:r>
              <w:rPr>
                <w:lang w:val="de-DE"/>
              </w:rPr>
              <w:tab/>
              <w:t xml:space="preserve">Seite </w:t>
            </w:r>
            <w:r>
              <w:rPr>
                <w:b/>
                <w:bCs/>
                <w:szCs w:val="24"/>
              </w:rPr>
              <w:fldChar w:fldCharType="begin"/>
            </w:r>
            <w:r>
              <w:rPr>
                <w:b/>
                <w:bCs/>
              </w:rPr>
              <w:instrText>PAGE</w:instrText>
            </w:r>
            <w:r>
              <w:rPr>
                <w:b/>
                <w:bCs/>
                <w:szCs w:val="24"/>
              </w:rPr>
              <w:fldChar w:fldCharType="separate"/>
            </w:r>
            <w:r>
              <w:rPr>
                <w:b/>
                <w:bCs/>
                <w:lang w:val="de-DE"/>
              </w:rPr>
              <w:t>2</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Pr>
                <w:b/>
                <w:bCs/>
                <w:lang w:val="de-DE"/>
              </w:rPr>
              <w:t>2</w:t>
            </w:r>
            <w:r>
              <w:rPr>
                <w:b/>
                <w:bCs/>
                <w:szCs w:val="24"/>
              </w:rPr>
              <w:fldChar w:fldCharType="end"/>
            </w:r>
          </w:p>
        </w:sdtContent>
      </w:sdt>
    </w:sdtContent>
  </w:sdt>
  <w:p w14:paraId="35DE3822" w14:textId="77777777" w:rsidR="00E729F5" w:rsidRDefault="00E729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178B1" w14:textId="77777777" w:rsidR="005E42D5" w:rsidRDefault="005E42D5" w:rsidP="00AF0832">
      <w:pPr>
        <w:spacing w:after="0" w:line="240" w:lineRule="auto"/>
      </w:pPr>
      <w:r>
        <w:separator/>
      </w:r>
    </w:p>
  </w:footnote>
  <w:footnote w:type="continuationSeparator" w:id="0">
    <w:p w14:paraId="717E4B96" w14:textId="77777777" w:rsidR="005E42D5" w:rsidRDefault="005E42D5" w:rsidP="00AF08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812D4"/>
    <w:multiLevelType w:val="hybridMultilevel"/>
    <w:tmpl w:val="393037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24A34B72"/>
    <w:multiLevelType w:val="hybridMultilevel"/>
    <w:tmpl w:val="10AE601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251A1F59"/>
    <w:multiLevelType w:val="hybridMultilevel"/>
    <w:tmpl w:val="C12AFF7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CE62E26"/>
    <w:multiLevelType w:val="hybridMultilevel"/>
    <w:tmpl w:val="5156C9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2F95159D"/>
    <w:multiLevelType w:val="hybridMultilevel"/>
    <w:tmpl w:val="DAB60ED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361B7389"/>
    <w:multiLevelType w:val="hybridMultilevel"/>
    <w:tmpl w:val="E45C26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7AA443E"/>
    <w:multiLevelType w:val="hybridMultilevel"/>
    <w:tmpl w:val="5C8E41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C221BBE"/>
    <w:multiLevelType w:val="multilevel"/>
    <w:tmpl w:val="19AA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70274C"/>
    <w:multiLevelType w:val="multilevel"/>
    <w:tmpl w:val="88D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A72AD5"/>
    <w:multiLevelType w:val="multilevel"/>
    <w:tmpl w:val="ADCC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751603"/>
    <w:multiLevelType w:val="hybridMultilevel"/>
    <w:tmpl w:val="5636C82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49230F8E"/>
    <w:multiLevelType w:val="hybridMultilevel"/>
    <w:tmpl w:val="0F1CE59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4A170874"/>
    <w:multiLevelType w:val="hybridMultilevel"/>
    <w:tmpl w:val="2C1460E4"/>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5590474E"/>
    <w:multiLevelType w:val="hybridMultilevel"/>
    <w:tmpl w:val="83609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5D2F14DB"/>
    <w:multiLevelType w:val="hybridMultilevel"/>
    <w:tmpl w:val="A1CA5954"/>
    <w:lvl w:ilvl="0" w:tplc="8E909A86">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486CC9"/>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2135"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61780287"/>
    <w:multiLevelType w:val="hybridMultilevel"/>
    <w:tmpl w:val="5B8A4A10"/>
    <w:lvl w:ilvl="0" w:tplc="0C070001">
      <w:start w:val="1"/>
      <w:numFmt w:val="bullet"/>
      <w:lvlText w:val=""/>
      <w:lvlJc w:val="left"/>
      <w:pPr>
        <w:ind w:left="774" w:hanging="360"/>
      </w:pPr>
      <w:rPr>
        <w:rFonts w:ascii="Symbol" w:hAnsi="Symbol" w:hint="default"/>
      </w:rPr>
    </w:lvl>
    <w:lvl w:ilvl="1" w:tplc="0C070003" w:tentative="1">
      <w:start w:val="1"/>
      <w:numFmt w:val="bullet"/>
      <w:lvlText w:val="o"/>
      <w:lvlJc w:val="left"/>
      <w:pPr>
        <w:ind w:left="1494" w:hanging="360"/>
      </w:pPr>
      <w:rPr>
        <w:rFonts w:ascii="Courier New" w:hAnsi="Courier New" w:cs="Courier New" w:hint="default"/>
      </w:rPr>
    </w:lvl>
    <w:lvl w:ilvl="2" w:tplc="0C070005" w:tentative="1">
      <w:start w:val="1"/>
      <w:numFmt w:val="bullet"/>
      <w:lvlText w:val=""/>
      <w:lvlJc w:val="left"/>
      <w:pPr>
        <w:ind w:left="2214" w:hanging="360"/>
      </w:pPr>
      <w:rPr>
        <w:rFonts w:ascii="Wingdings" w:hAnsi="Wingdings" w:hint="default"/>
      </w:rPr>
    </w:lvl>
    <w:lvl w:ilvl="3" w:tplc="0C070001" w:tentative="1">
      <w:start w:val="1"/>
      <w:numFmt w:val="bullet"/>
      <w:lvlText w:val=""/>
      <w:lvlJc w:val="left"/>
      <w:pPr>
        <w:ind w:left="2934" w:hanging="360"/>
      </w:pPr>
      <w:rPr>
        <w:rFonts w:ascii="Symbol" w:hAnsi="Symbol" w:hint="default"/>
      </w:rPr>
    </w:lvl>
    <w:lvl w:ilvl="4" w:tplc="0C070003" w:tentative="1">
      <w:start w:val="1"/>
      <w:numFmt w:val="bullet"/>
      <w:lvlText w:val="o"/>
      <w:lvlJc w:val="left"/>
      <w:pPr>
        <w:ind w:left="3654" w:hanging="360"/>
      </w:pPr>
      <w:rPr>
        <w:rFonts w:ascii="Courier New" w:hAnsi="Courier New" w:cs="Courier New" w:hint="default"/>
      </w:rPr>
    </w:lvl>
    <w:lvl w:ilvl="5" w:tplc="0C070005" w:tentative="1">
      <w:start w:val="1"/>
      <w:numFmt w:val="bullet"/>
      <w:lvlText w:val=""/>
      <w:lvlJc w:val="left"/>
      <w:pPr>
        <w:ind w:left="4374" w:hanging="360"/>
      </w:pPr>
      <w:rPr>
        <w:rFonts w:ascii="Wingdings" w:hAnsi="Wingdings" w:hint="default"/>
      </w:rPr>
    </w:lvl>
    <w:lvl w:ilvl="6" w:tplc="0C070001" w:tentative="1">
      <w:start w:val="1"/>
      <w:numFmt w:val="bullet"/>
      <w:lvlText w:val=""/>
      <w:lvlJc w:val="left"/>
      <w:pPr>
        <w:ind w:left="5094" w:hanging="360"/>
      </w:pPr>
      <w:rPr>
        <w:rFonts w:ascii="Symbol" w:hAnsi="Symbol" w:hint="default"/>
      </w:rPr>
    </w:lvl>
    <w:lvl w:ilvl="7" w:tplc="0C070003" w:tentative="1">
      <w:start w:val="1"/>
      <w:numFmt w:val="bullet"/>
      <w:lvlText w:val="o"/>
      <w:lvlJc w:val="left"/>
      <w:pPr>
        <w:ind w:left="5814" w:hanging="360"/>
      </w:pPr>
      <w:rPr>
        <w:rFonts w:ascii="Courier New" w:hAnsi="Courier New" w:cs="Courier New" w:hint="default"/>
      </w:rPr>
    </w:lvl>
    <w:lvl w:ilvl="8" w:tplc="0C070005" w:tentative="1">
      <w:start w:val="1"/>
      <w:numFmt w:val="bullet"/>
      <w:lvlText w:val=""/>
      <w:lvlJc w:val="left"/>
      <w:pPr>
        <w:ind w:left="6534" w:hanging="360"/>
      </w:pPr>
      <w:rPr>
        <w:rFonts w:ascii="Wingdings" w:hAnsi="Wingdings" w:hint="default"/>
      </w:rPr>
    </w:lvl>
  </w:abstractNum>
  <w:abstractNum w:abstractNumId="17" w15:restartNumberingAfterBreak="0">
    <w:nsid w:val="6359213D"/>
    <w:multiLevelType w:val="multilevel"/>
    <w:tmpl w:val="9CC8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B73660"/>
    <w:multiLevelType w:val="hybridMultilevel"/>
    <w:tmpl w:val="6860B2D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515354D"/>
    <w:multiLevelType w:val="hybridMultilevel"/>
    <w:tmpl w:val="9BB02C22"/>
    <w:lvl w:ilvl="0" w:tplc="155E34D8">
      <w:numFmt w:val="bullet"/>
      <w:lvlText w:val=""/>
      <w:lvlJc w:val="left"/>
      <w:pPr>
        <w:ind w:left="720" w:hanging="360"/>
      </w:pPr>
      <w:rPr>
        <w:rFonts w:ascii="Wingdings" w:eastAsiaTheme="minorHAnsi" w:hAnsi="Wingding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6CC6389F"/>
    <w:multiLevelType w:val="hybridMultilevel"/>
    <w:tmpl w:val="B8E24D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6DDF4CC1"/>
    <w:multiLevelType w:val="hybridMultilevel"/>
    <w:tmpl w:val="7FB47B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4"/>
  </w:num>
  <w:num w:numId="4">
    <w:abstractNumId w:val="18"/>
  </w:num>
  <w:num w:numId="5">
    <w:abstractNumId w:val="16"/>
  </w:num>
  <w:num w:numId="6">
    <w:abstractNumId w:val="2"/>
  </w:num>
  <w:num w:numId="7">
    <w:abstractNumId w:val="0"/>
  </w:num>
  <w:num w:numId="8">
    <w:abstractNumId w:val="11"/>
  </w:num>
  <w:num w:numId="9">
    <w:abstractNumId w:val="8"/>
  </w:num>
  <w:num w:numId="10">
    <w:abstractNumId w:val="9"/>
  </w:num>
  <w:num w:numId="11">
    <w:abstractNumId w:val="21"/>
  </w:num>
  <w:num w:numId="12">
    <w:abstractNumId w:val="7"/>
  </w:num>
  <w:num w:numId="13">
    <w:abstractNumId w:val="17"/>
  </w:num>
  <w:num w:numId="14">
    <w:abstractNumId w:val="5"/>
  </w:num>
  <w:num w:numId="15">
    <w:abstractNumId w:val="1"/>
  </w:num>
  <w:num w:numId="16">
    <w:abstractNumId w:val="20"/>
  </w:num>
  <w:num w:numId="17">
    <w:abstractNumId w:val="13"/>
  </w:num>
  <w:num w:numId="18">
    <w:abstractNumId w:val="19"/>
  </w:num>
  <w:num w:numId="19">
    <w:abstractNumId w:val="17"/>
  </w:num>
  <w:num w:numId="20">
    <w:abstractNumId w:val="7"/>
  </w:num>
  <w:num w:numId="21">
    <w:abstractNumId w:val="11"/>
  </w:num>
  <w:num w:numId="22">
    <w:abstractNumId w:val="8"/>
  </w:num>
  <w:num w:numId="23">
    <w:abstractNumId w:val="9"/>
  </w:num>
  <w:num w:numId="24">
    <w:abstractNumId w:val="21"/>
  </w:num>
  <w:num w:numId="25">
    <w:abstractNumId w:val="0"/>
  </w:num>
  <w:num w:numId="26">
    <w:abstractNumId w:val="0"/>
  </w:num>
  <w:num w:numId="27">
    <w:abstractNumId w:val="0"/>
  </w:num>
  <w:num w:numId="28">
    <w:abstractNumId w:val="0"/>
  </w:num>
  <w:num w:numId="29">
    <w:abstractNumId w:val="3"/>
  </w:num>
  <w:num w:numId="30">
    <w:abstractNumId w:val="10"/>
  </w:num>
  <w:num w:numId="31">
    <w:abstractNumId w:val="6"/>
  </w:num>
  <w:num w:numId="3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ian Fuchsberger">
    <w15:presenceInfo w15:providerId="Windows Live" w15:userId="be2293da2296e5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951"/>
    <w:rsid w:val="00002777"/>
    <w:rsid w:val="00004ACD"/>
    <w:rsid w:val="00006170"/>
    <w:rsid w:val="00011158"/>
    <w:rsid w:val="000159DC"/>
    <w:rsid w:val="00026C16"/>
    <w:rsid w:val="000324BC"/>
    <w:rsid w:val="000326DF"/>
    <w:rsid w:val="00032F3C"/>
    <w:rsid w:val="00046787"/>
    <w:rsid w:val="00047997"/>
    <w:rsid w:val="00047A61"/>
    <w:rsid w:val="000528C1"/>
    <w:rsid w:val="00052D65"/>
    <w:rsid w:val="0005380B"/>
    <w:rsid w:val="00053944"/>
    <w:rsid w:val="000612C1"/>
    <w:rsid w:val="000674C7"/>
    <w:rsid w:val="00073CA5"/>
    <w:rsid w:val="00074D34"/>
    <w:rsid w:val="00076892"/>
    <w:rsid w:val="000770B0"/>
    <w:rsid w:val="000817CD"/>
    <w:rsid w:val="000957DF"/>
    <w:rsid w:val="000965A1"/>
    <w:rsid w:val="000A38C9"/>
    <w:rsid w:val="000B2928"/>
    <w:rsid w:val="000B67BF"/>
    <w:rsid w:val="000C5064"/>
    <w:rsid w:val="000C7210"/>
    <w:rsid w:val="000D1D7A"/>
    <w:rsid w:val="000D4F77"/>
    <w:rsid w:val="000D6AED"/>
    <w:rsid w:val="000E222E"/>
    <w:rsid w:val="000E5F69"/>
    <w:rsid w:val="000F099C"/>
    <w:rsid w:val="000F399A"/>
    <w:rsid w:val="000F3EC7"/>
    <w:rsid w:val="000F550E"/>
    <w:rsid w:val="001027D4"/>
    <w:rsid w:val="001112A4"/>
    <w:rsid w:val="00122E58"/>
    <w:rsid w:val="001254A3"/>
    <w:rsid w:val="001269E5"/>
    <w:rsid w:val="00135152"/>
    <w:rsid w:val="00147F88"/>
    <w:rsid w:val="00152298"/>
    <w:rsid w:val="00153014"/>
    <w:rsid w:val="00164C32"/>
    <w:rsid w:val="00164DDB"/>
    <w:rsid w:val="00165240"/>
    <w:rsid w:val="00171B3C"/>
    <w:rsid w:val="00176154"/>
    <w:rsid w:val="0017652C"/>
    <w:rsid w:val="001773E1"/>
    <w:rsid w:val="00177507"/>
    <w:rsid w:val="00183950"/>
    <w:rsid w:val="00184B7F"/>
    <w:rsid w:val="00184BC6"/>
    <w:rsid w:val="0018579D"/>
    <w:rsid w:val="00185A1A"/>
    <w:rsid w:val="00187300"/>
    <w:rsid w:val="00187634"/>
    <w:rsid w:val="00190B97"/>
    <w:rsid w:val="00193A6F"/>
    <w:rsid w:val="00196CD9"/>
    <w:rsid w:val="001A30CB"/>
    <w:rsid w:val="001A4541"/>
    <w:rsid w:val="001A774B"/>
    <w:rsid w:val="001B1924"/>
    <w:rsid w:val="001C103C"/>
    <w:rsid w:val="001C1722"/>
    <w:rsid w:val="001C2570"/>
    <w:rsid w:val="001C7973"/>
    <w:rsid w:val="001D0655"/>
    <w:rsid w:val="001F20D0"/>
    <w:rsid w:val="001F5D9E"/>
    <w:rsid w:val="001F5EE3"/>
    <w:rsid w:val="001F7397"/>
    <w:rsid w:val="001F7EB3"/>
    <w:rsid w:val="0020008B"/>
    <w:rsid w:val="00200A95"/>
    <w:rsid w:val="0020157A"/>
    <w:rsid w:val="00202C65"/>
    <w:rsid w:val="00203EB9"/>
    <w:rsid w:val="0020621A"/>
    <w:rsid w:val="0020664D"/>
    <w:rsid w:val="00213EA6"/>
    <w:rsid w:val="00223EAA"/>
    <w:rsid w:val="00226AEB"/>
    <w:rsid w:val="00227B17"/>
    <w:rsid w:val="0023366B"/>
    <w:rsid w:val="00242926"/>
    <w:rsid w:val="002440C5"/>
    <w:rsid w:val="00247B5F"/>
    <w:rsid w:val="002504F3"/>
    <w:rsid w:val="00255C7A"/>
    <w:rsid w:val="00261F69"/>
    <w:rsid w:val="00265A62"/>
    <w:rsid w:val="00265AF7"/>
    <w:rsid w:val="00267A76"/>
    <w:rsid w:val="00271C8E"/>
    <w:rsid w:val="0027788E"/>
    <w:rsid w:val="0028351C"/>
    <w:rsid w:val="002903A7"/>
    <w:rsid w:val="00291248"/>
    <w:rsid w:val="002A21A0"/>
    <w:rsid w:val="002A6A53"/>
    <w:rsid w:val="002B2FB8"/>
    <w:rsid w:val="002B34EA"/>
    <w:rsid w:val="002B516B"/>
    <w:rsid w:val="002C0E1F"/>
    <w:rsid w:val="002C0F88"/>
    <w:rsid w:val="002C18E1"/>
    <w:rsid w:val="002C65C3"/>
    <w:rsid w:val="002D0B4D"/>
    <w:rsid w:val="002D13CF"/>
    <w:rsid w:val="002D27F6"/>
    <w:rsid w:val="002D7683"/>
    <w:rsid w:val="002E6FEA"/>
    <w:rsid w:val="002E79E5"/>
    <w:rsid w:val="002F2EC6"/>
    <w:rsid w:val="00301931"/>
    <w:rsid w:val="003024AA"/>
    <w:rsid w:val="003037F3"/>
    <w:rsid w:val="003047A8"/>
    <w:rsid w:val="003066B9"/>
    <w:rsid w:val="00313529"/>
    <w:rsid w:val="00321AF9"/>
    <w:rsid w:val="00323D6E"/>
    <w:rsid w:val="00326132"/>
    <w:rsid w:val="003319B5"/>
    <w:rsid w:val="0033402A"/>
    <w:rsid w:val="00337748"/>
    <w:rsid w:val="003445DD"/>
    <w:rsid w:val="003450CB"/>
    <w:rsid w:val="003478B2"/>
    <w:rsid w:val="003757F9"/>
    <w:rsid w:val="00380565"/>
    <w:rsid w:val="003828C3"/>
    <w:rsid w:val="00385DCF"/>
    <w:rsid w:val="003A1964"/>
    <w:rsid w:val="003A1D40"/>
    <w:rsid w:val="003A2B73"/>
    <w:rsid w:val="003A6F8B"/>
    <w:rsid w:val="003B0987"/>
    <w:rsid w:val="003B285B"/>
    <w:rsid w:val="003B2DA3"/>
    <w:rsid w:val="003B3CBF"/>
    <w:rsid w:val="003C21C5"/>
    <w:rsid w:val="003C7BB9"/>
    <w:rsid w:val="003E22D9"/>
    <w:rsid w:val="003F2C74"/>
    <w:rsid w:val="0040045B"/>
    <w:rsid w:val="004032AD"/>
    <w:rsid w:val="00410A13"/>
    <w:rsid w:val="0041207E"/>
    <w:rsid w:val="004138CA"/>
    <w:rsid w:val="0041639D"/>
    <w:rsid w:val="00421D01"/>
    <w:rsid w:val="00434B85"/>
    <w:rsid w:val="004409FB"/>
    <w:rsid w:val="00447CE1"/>
    <w:rsid w:val="00453A4B"/>
    <w:rsid w:val="00454A29"/>
    <w:rsid w:val="00473658"/>
    <w:rsid w:val="00480387"/>
    <w:rsid w:val="004A3A4F"/>
    <w:rsid w:val="004A41F4"/>
    <w:rsid w:val="004A44D4"/>
    <w:rsid w:val="004A52EF"/>
    <w:rsid w:val="004B4609"/>
    <w:rsid w:val="004B4EFA"/>
    <w:rsid w:val="004C47AA"/>
    <w:rsid w:val="004C47B9"/>
    <w:rsid w:val="004E3C12"/>
    <w:rsid w:val="004E3F98"/>
    <w:rsid w:val="004E57DD"/>
    <w:rsid w:val="004F445E"/>
    <w:rsid w:val="004F4B90"/>
    <w:rsid w:val="004F53C2"/>
    <w:rsid w:val="00500D91"/>
    <w:rsid w:val="00505995"/>
    <w:rsid w:val="00506029"/>
    <w:rsid w:val="005115A9"/>
    <w:rsid w:val="0051737E"/>
    <w:rsid w:val="00522871"/>
    <w:rsid w:val="00522883"/>
    <w:rsid w:val="00530868"/>
    <w:rsid w:val="00534C6D"/>
    <w:rsid w:val="0055187F"/>
    <w:rsid w:val="00552E09"/>
    <w:rsid w:val="00553537"/>
    <w:rsid w:val="005539FD"/>
    <w:rsid w:val="00557000"/>
    <w:rsid w:val="0056073A"/>
    <w:rsid w:val="005623D2"/>
    <w:rsid w:val="00570513"/>
    <w:rsid w:val="00570EF6"/>
    <w:rsid w:val="0057183F"/>
    <w:rsid w:val="00573EDA"/>
    <w:rsid w:val="00575679"/>
    <w:rsid w:val="00575F7E"/>
    <w:rsid w:val="00581490"/>
    <w:rsid w:val="00582775"/>
    <w:rsid w:val="00584460"/>
    <w:rsid w:val="00584795"/>
    <w:rsid w:val="005853E5"/>
    <w:rsid w:val="00590B5C"/>
    <w:rsid w:val="00591445"/>
    <w:rsid w:val="00592D2D"/>
    <w:rsid w:val="00594EC9"/>
    <w:rsid w:val="005B06A5"/>
    <w:rsid w:val="005B1642"/>
    <w:rsid w:val="005B2242"/>
    <w:rsid w:val="005B359E"/>
    <w:rsid w:val="005B6134"/>
    <w:rsid w:val="005B735A"/>
    <w:rsid w:val="005C382C"/>
    <w:rsid w:val="005D0367"/>
    <w:rsid w:val="005E420A"/>
    <w:rsid w:val="005E42D5"/>
    <w:rsid w:val="005F0BC4"/>
    <w:rsid w:val="0060424A"/>
    <w:rsid w:val="006050D3"/>
    <w:rsid w:val="006125B7"/>
    <w:rsid w:val="0061739D"/>
    <w:rsid w:val="00620B09"/>
    <w:rsid w:val="00622295"/>
    <w:rsid w:val="006243FB"/>
    <w:rsid w:val="00632419"/>
    <w:rsid w:val="006354E2"/>
    <w:rsid w:val="006455EE"/>
    <w:rsid w:val="00652162"/>
    <w:rsid w:val="00654F7E"/>
    <w:rsid w:val="00661C14"/>
    <w:rsid w:val="00663455"/>
    <w:rsid w:val="00671EA8"/>
    <w:rsid w:val="00675EF7"/>
    <w:rsid w:val="00677BD0"/>
    <w:rsid w:val="00681169"/>
    <w:rsid w:val="00683120"/>
    <w:rsid w:val="0069213A"/>
    <w:rsid w:val="0069261E"/>
    <w:rsid w:val="006973B4"/>
    <w:rsid w:val="006B0B00"/>
    <w:rsid w:val="006B2C73"/>
    <w:rsid w:val="006B3820"/>
    <w:rsid w:val="006B6C48"/>
    <w:rsid w:val="006C12E4"/>
    <w:rsid w:val="006C3190"/>
    <w:rsid w:val="006D341C"/>
    <w:rsid w:val="006D3E09"/>
    <w:rsid w:val="006D6611"/>
    <w:rsid w:val="006E0799"/>
    <w:rsid w:val="006E4712"/>
    <w:rsid w:val="006E64FB"/>
    <w:rsid w:val="006F0B50"/>
    <w:rsid w:val="006F3DB9"/>
    <w:rsid w:val="006F4112"/>
    <w:rsid w:val="006F7D36"/>
    <w:rsid w:val="006F7DC0"/>
    <w:rsid w:val="007078AF"/>
    <w:rsid w:val="0071135C"/>
    <w:rsid w:val="007139DD"/>
    <w:rsid w:val="00722D73"/>
    <w:rsid w:val="00724291"/>
    <w:rsid w:val="00724FD9"/>
    <w:rsid w:val="007270BD"/>
    <w:rsid w:val="00727CA3"/>
    <w:rsid w:val="00730389"/>
    <w:rsid w:val="0073136D"/>
    <w:rsid w:val="00732320"/>
    <w:rsid w:val="00734FEC"/>
    <w:rsid w:val="00735830"/>
    <w:rsid w:val="007414D0"/>
    <w:rsid w:val="00742DB6"/>
    <w:rsid w:val="00744226"/>
    <w:rsid w:val="00745BA9"/>
    <w:rsid w:val="007550FC"/>
    <w:rsid w:val="00755414"/>
    <w:rsid w:val="00760FA7"/>
    <w:rsid w:val="00765CBE"/>
    <w:rsid w:val="0077531E"/>
    <w:rsid w:val="00780B43"/>
    <w:rsid w:val="007824EF"/>
    <w:rsid w:val="0079285C"/>
    <w:rsid w:val="007977A1"/>
    <w:rsid w:val="00797978"/>
    <w:rsid w:val="007A4D34"/>
    <w:rsid w:val="007A515C"/>
    <w:rsid w:val="007A5712"/>
    <w:rsid w:val="007B043D"/>
    <w:rsid w:val="007B481A"/>
    <w:rsid w:val="007B4E22"/>
    <w:rsid w:val="007C00AA"/>
    <w:rsid w:val="007C0EC0"/>
    <w:rsid w:val="007C389F"/>
    <w:rsid w:val="007C594A"/>
    <w:rsid w:val="007D383F"/>
    <w:rsid w:val="007E5B0E"/>
    <w:rsid w:val="007E6807"/>
    <w:rsid w:val="007F091A"/>
    <w:rsid w:val="007F5E70"/>
    <w:rsid w:val="007F7F9A"/>
    <w:rsid w:val="00800AF0"/>
    <w:rsid w:val="0080294E"/>
    <w:rsid w:val="008072C4"/>
    <w:rsid w:val="008073CB"/>
    <w:rsid w:val="00816745"/>
    <w:rsid w:val="00826733"/>
    <w:rsid w:val="00832165"/>
    <w:rsid w:val="00834EFD"/>
    <w:rsid w:val="00837334"/>
    <w:rsid w:val="0084009A"/>
    <w:rsid w:val="00840510"/>
    <w:rsid w:val="00843C3B"/>
    <w:rsid w:val="0085060B"/>
    <w:rsid w:val="00854E67"/>
    <w:rsid w:val="00860317"/>
    <w:rsid w:val="00861856"/>
    <w:rsid w:val="00862053"/>
    <w:rsid w:val="008626ED"/>
    <w:rsid w:val="00863F7F"/>
    <w:rsid w:val="00867A56"/>
    <w:rsid w:val="008704FB"/>
    <w:rsid w:val="00873D00"/>
    <w:rsid w:val="00880D65"/>
    <w:rsid w:val="00881BC5"/>
    <w:rsid w:val="00882C3F"/>
    <w:rsid w:val="00891879"/>
    <w:rsid w:val="008A02FB"/>
    <w:rsid w:val="008A0808"/>
    <w:rsid w:val="008A5561"/>
    <w:rsid w:val="008A5915"/>
    <w:rsid w:val="008B02A3"/>
    <w:rsid w:val="008B2788"/>
    <w:rsid w:val="008C3F99"/>
    <w:rsid w:val="008C50D8"/>
    <w:rsid w:val="008C7E8D"/>
    <w:rsid w:val="008D1692"/>
    <w:rsid w:val="008D402B"/>
    <w:rsid w:val="008D4317"/>
    <w:rsid w:val="008E2401"/>
    <w:rsid w:val="008E47D3"/>
    <w:rsid w:val="008F04A6"/>
    <w:rsid w:val="00901AFF"/>
    <w:rsid w:val="00914933"/>
    <w:rsid w:val="009220EF"/>
    <w:rsid w:val="00925D3A"/>
    <w:rsid w:val="0094388C"/>
    <w:rsid w:val="00950361"/>
    <w:rsid w:val="00953A77"/>
    <w:rsid w:val="009616EF"/>
    <w:rsid w:val="00963926"/>
    <w:rsid w:val="009703EC"/>
    <w:rsid w:val="00972031"/>
    <w:rsid w:val="00973D6B"/>
    <w:rsid w:val="00974380"/>
    <w:rsid w:val="00976167"/>
    <w:rsid w:val="0097636C"/>
    <w:rsid w:val="00977A33"/>
    <w:rsid w:val="00980A79"/>
    <w:rsid w:val="00984455"/>
    <w:rsid w:val="00987B1D"/>
    <w:rsid w:val="009913F9"/>
    <w:rsid w:val="009923CC"/>
    <w:rsid w:val="009A3E3A"/>
    <w:rsid w:val="009A6354"/>
    <w:rsid w:val="009A7747"/>
    <w:rsid w:val="009B1CDC"/>
    <w:rsid w:val="009B2CF9"/>
    <w:rsid w:val="009B4F12"/>
    <w:rsid w:val="009B518E"/>
    <w:rsid w:val="009C031D"/>
    <w:rsid w:val="009D148C"/>
    <w:rsid w:val="009D2A4F"/>
    <w:rsid w:val="009E2D7D"/>
    <w:rsid w:val="009E3E8B"/>
    <w:rsid w:val="009F3471"/>
    <w:rsid w:val="00A020E5"/>
    <w:rsid w:val="00A03BC5"/>
    <w:rsid w:val="00A0583C"/>
    <w:rsid w:val="00A06147"/>
    <w:rsid w:val="00A12A13"/>
    <w:rsid w:val="00A13B02"/>
    <w:rsid w:val="00A1619C"/>
    <w:rsid w:val="00A35D32"/>
    <w:rsid w:val="00A40AA3"/>
    <w:rsid w:val="00A40E8E"/>
    <w:rsid w:val="00A41C43"/>
    <w:rsid w:val="00A43A40"/>
    <w:rsid w:val="00A5012D"/>
    <w:rsid w:val="00A52745"/>
    <w:rsid w:val="00A5351C"/>
    <w:rsid w:val="00A54B79"/>
    <w:rsid w:val="00A6520B"/>
    <w:rsid w:val="00A66890"/>
    <w:rsid w:val="00A71598"/>
    <w:rsid w:val="00A74E93"/>
    <w:rsid w:val="00A83CD3"/>
    <w:rsid w:val="00A85BE9"/>
    <w:rsid w:val="00A90EDE"/>
    <w:rsid w:val="00A90FAC"/>
    <w:rsid w:val="00A93635"/>
    <w:rsid w:val="00AA3E01"/>
    <w:rsid w:val="00AB156B"/>
    <w:rsid w:val="00AB388B"/>
    <w:rsid w:val="00AB5AEB"/>
    <w:rsid w:val="00AB66C3"/>
    <w:rsid w:val="00AC1432"/>
    <w:rsid w:val="00AC165E"/>
    <w:rsid w:val="00AC3ED4"/>
    <w:rsid w:val="00AC435A"/>
    <w:rsid w:val="00AC4466"/>
    <w:rsid w:val="00AC4697"/>
    <w:rsid w:val="00AC76FA"/>
    <w:rsid w:val="00AD44C9"/>
    <w:rsid w:val="00AD55FB"/>
    <w:rsid w:val="00AF0832"/>
    <w:rsid w:val="00AF0901"/>
    <w:rsid w:val="00AF1966"/>
    <w:rsid w:val="00B02FDC"/>
    <w:rsid w:val="00B065B1"/>
    <w:rsid w:val="00B125B5"/>
    <w:rsid w:val="00B12BC6"/>
    <w:rsid w:val="00B22430"/>
    <w:rsid w:val="00B234C8"/>
    <w:rsid w:val="00B2738F"/>
    <w:rsid w:val="00B30AB3"/>
    <w:rsid w:val="00B3115C"/>
    <w:rsid w:val="00B37583"/>
    <w:rsid w:val="00B41124"/>
    <w:rsid w:val="00B42532"/>
    <w:rsid w:val="00B44152"/>
    <w:rsid w:val="00B44F53"/>
    <w:rsid w:val="00B5251A"/>
    <w:rsid w:val="00B53D33"/>
    <w:rsid w:val="00B53DA4"/>
    <w:rsid w:val="00B621FE"/>
    <w:rsid w:val="00B729DC"/>
    <w:rsid w:val="00B767DA"/>
    <w:rsid w:val="00B84354"/>
    <w:rsid w:val="00B85C53"/>
    <w:rsid w:val="00B87DF9"/>
    <w:rsid w:val="00B91979"/>
    <w:rsid w:val="00B91FAE"/>
    <w:rsid w:val="00B92FA4"/>
    <w:rsid w:val="00B94DA1"/>
    <w:rsid w:val="00BA1F55"/>
    <w:rsid w:val="00BA27CE"/>
    <w:rsid w:val="00BA3FAC"/>
    <w:rsid w:val="00BA7C1A"/>
    <w:rsid w:val="00BB31B4"/>
    <w:rsid w:val="00BB4C36"/>
    <w:rsid w:val="00BC0D3D"/>
    <w:rsid w:val="00BC11C5"/>
    <w:rsid w:val="00BF082A"/>
    <w:rsid w:val="00BF3999"/>
    <w:rsid w:val="00BF7764"/>
    <w:rsid w:val="00C060FC"/>
    <w:rsid w:val="00C06FA1"/>
    <w:rsid w:val="00C1043D"/>
    <w:rsid w:val="00C10BEC"/>
    <w:rsid w:val="00C11956"/>
    <w:rsid w:val="00C12F26"/>
    <w:rsid w:val="00C216A7"/>
    <w:rsid w:val="00C2179A"/>
    <w:rsid w:val="00C239B8"/>
    <w:rsid w:val="00C32310"/>
    <w:rsid w:val="00C33149"/>
    <w:rsid w:val="00C3588D"/>
    <w:rsid w:val="00C36343"/>
    <w:rsid w:val="00C36D65"/>
    <w:rsid w:val="00C37528"/>
    <w:rsid w:val="00C43F83"/>
    <w:rsid w:val="00C513AB"/>
    <w:rsid w:val="00C57BDD"/>
    <w:rsid w:val="00C61A4D"/>
    <w:rsid w:val="00C70D67"/>
    <w:rsid w:val="00C7134D"/>
    <w:rsid w:val="00C736C9"/>
    <w:rsid w:val="00C7635E"/>
    <w:rsid w:val="00C83353"/>
    <w:rsid w:val="00C833C3"/>
    <w:rsid w:val="00C856E0"/>
    <w:rsid w:val="00CA2AA2"/>
    <w:rsid w:val="00CB24D9"/>
    <w:rsid w:val="00CB33D1"/>
    <w:rsid w:val="00CB6C7B"/>
    <w:rsid w:val="00CC508C"/>
    <w:rsid w:val="00CC6A35"/>
    <w:rsid w:val="00CD1139"/>
    <w:rsid w:val="00CD3D89"/>
    <w:rsid w:val="00CD456A"/>
    <w:rsid w:val="00CD6F04"/>
    <w:rsid w:val="00CE5C6B"/>
    <w:rsid w:val="00CF31EE"/>
    <w:rsid w:val="00CF3374"/>
    <w:rsid w:val="00CF4C8B"/>
    <w:rsid w:val="00D04817"/>
    <w:rsid w:val="00D13361"/>
    <w:rsid w:val="00D1612C"/>
    <w:rsid w:val="00D21E82"/>
    <w:rsid w:val="00D24589"/>
    <w:rsid w:val="00D2632F"/>
    <w:rsid w:val="00D26A6A"/>
    <w:rsid w:val="00D27AA2"/>
    <w:rsid w:val="00D36A14"/>
    <w:rsid w:val="00D36A7A"/>
    <w:rsid w:val="00D472FC"/>
    <w:rsid w:val="00D5522D"/>
    <w:rsid w:val="00D55908"/>
    <w:rsid w:val="00D577C1"/>
    <w:rsid w:val="00D67951"/>
    <w:rsid w:val="00D71619"/>
    <w:rsid w:val="00D72896"/>
    <w:rsid w:val="00D73B65"/>
    <w:rsid w:val="00D77940"/>
    <w:rsid w:val="00D81128"/>
    <w:rsid w:val="00D82260"/>
    <w:rsid w:val="00D97185"/>
    <w:rsid w:val="00DA06E4"/>
    <w:rsid w:val="00DA1C06"/>
    <w:rsid w:val="00DB1742"/>
    <w:rsid w:val="00DB3085"/>
    <w:rsid w:val="00DB420B"/>
    <w:rsid w:val="00DB65F4"/>
    <w:rsid w:val="00DB7237"/>
    <w:rsid w:val="00DC457F"/>
    <w:rsid w:val="00DC5492"/>
    <w:rsid w:val="00DD26D4"/>
    <w:rsid w:val="00DD3180"/>
    <w:rsid w:val="00DE3753"/>
    <w:rsid w:val="00DE4F12"/>
    <w:rsid w:val="00DE6E41"/>
    <w:rsid w:val="00DE74CE"/>
    <w:rsid w:val="00DF6101"/>
    <w:rsid w:val="00E034F7"/>
    <w:rsid w:val="00E04469"/>
    <w:rsid w:val="00E0592E"/>
    <w:rsid w:val="00E134FF"/>
    <w:rsid w:val="00E1479A"/>
    <w:rsid w:val="00E21151"/>
    <w:rsid w:val="00E23AFD"/>
    <w:rsid w:val="00E30CAF"/>
    <w:rsid w:val="00E33A2D"/>
    <w:rsid w:val="00E41918"/>
    <w:rsid w:val="00E452BB"/>
    <w:rsid w:val="00E4626E"/>
    <w:rsid w:val="00E64236"/>
    <w:rsid w:val="00E66081"/>
    <w:rsid w:val="00E729F5"/>
    <w:rsid w:val="00E8618F"/>
    <w:rsid w:val="00E861B1"/>
    <w:rsid w:val="00E917BF"/>
    <w:rsid w:val="00E9306A"/>
    <w:rsid w:val="00E94590"/>
    <w:rsid w:val="00E95380"/>
    <w:rsid w:val="00E97173"/>
    <w:rsid w:val="00EA069A"/>
    <w:rsid w:val="00EB0ECF"/>
    <w:rsid w:val="00EB1AF1"/>
    <w:rsid w:val="00EB7CDB"/>
    <w:rsid w:val="00EC0377"/>
    <w:rsid w:val="00ED3252"/>
    <w:rsid w:val="00ED3943"/>
    <w:rsid w:val="00ED7FDD"/>
    <w:rsid w:val="00EE2922"/>
    <w:rsid w:val="00EE29DC"/>
    <w:rsid w:val="00EE3992"/>
    <w:rsid w:val="00EE4770"/>
    <w:rsid w:val="00EE645A"/>
    <w:rsid w:val="00EF345D"/>
    <w:rsid w:val="00EF703C"/>
    <w:rsid w:val="00F00658"/>
    <w:rsid w:val="00F01C03"/>
    <w:rsid w:val="00F02C7E"/>
    <w:rsid w:val="00F04691"/>
    <w:rsid w:val="00F04C1C"/>
    <w:rsid w:val="00F0663B"/>
    <w:rsid w:val="00F140FF"/>
    <w:rsid w:val="00F1751A"/>
    <w:rsid w:val="00F21896"/>
    <w:rsid w:val="00F2194C"/>
    <w:rsid w:val="00F2345B"/>
    <w:rsid w:val="00F25B98"/>
    <w:rsid w:val="00F26D2E"/>
    <w:rsid w:val="00F3195A"/>
    <w:rsid w:val="00F32212"/>
    <w:rsid w:val="00F37486"/>
    <w:rsid w:val="00F449FF"/>
    <w:rsid w:val="00F47F7F"/>
    <w:rsid w:val="00F55907"/>
    <w:rsid w:val="00F6636D"/>
    <w:rsid w:val="00F67E85"/>
    <w:rsid w:val="00F76577"/>
    <w:rsid w:val="00F802E2"/>
    <w:rsid w:val="00F86DF6"/>
    <w:rsid w:val="00FA14EF"/>
    <w:rsid w:val="00FA325D"/>
    <w:rsid w:val="00FA6E64"/>
    <w:rsid w:val="00FA79E7"/>
    <w:rsid w:val="00FA7D37"/>
    <w:rsid w:val="00FB0488"/>
    <w:rsid w:val="00FB2AA0"/>
    <w:rsid w:val="00FE57EE"/>
    <w:rsid w:val="00FF1502"/>
    <w:rsid w:val="00FF445C"/>
    <w:rsid w:val="00FF631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595AD"/>
  <w15:chartTrackingRefBased/>
  <w15:docId w15:val="{E4E77473-6295-47AF-96A6-7E2DD1F77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577C1"/>
    <w:rPr>
      <w:rFonts w:ascii="Times New Roman" w:hAnsi="Times New Roman"/>
      <w:sz w:val="24"/>
    </w:rPr>
  </w:style>
  <w:style w:type="paragraph" w:styleId="berschrift1">
    <w:name w:val="heading 1"/>
    <w:basedOn w:val="Standard"/>
    <w:next w:val="Standard"/>
    <w:link w:val="berschrift1Zchn"/>
    <w:uiPriority w:val="9"/>
    <w:qFormat/>
    <w:rsid w:val="002903A7"/>
    <w:pPr>
      <w:keepNext/>
      <w:keepLines/>
      <w:pageBreakBefore/>
      <w:numPr>
        <w:numId w:val="2"/>
      </w:numPr>
      <w:spacing w:before="240" w:after="0"/>
      <w:ind w:left="431" w:hanging="431"/>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1F7EB3"/>
    <w:pPr>
      <w:keepNext/>
      <w:keepLines/>
      <w:numPr>
        <w:ilvl w:val="1"/>
        <w:numId w:val="2"/>
      </w:numPr>
      <w:spacing w:before="40" w:after="0"/>
      <w:ind w:left="576"/>
      <w:outlineLvl w:val="1"/>
    </w:pPr>
    <w:rPr>
      <w:rFonts w:eastAsiaTheme="majorEastAsia"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C06FA1"/>
    <w:pPr>
      <w:keepNext/>
      <w:keepLines/>
      <w:numPr>
        <w:ilvl w:val="2"/>
        <w:numId w:val="2"/>
      </w:numPr>
      <w:spacing w:before="40" w:after="0"/>
      <w:outlineLvl w:val="2"/>
    </w:pPr>
    <w:rPr>
      <w:rFonts w:eastAsiaTheme="majorEastAsia" w:cstheme="majorBidi"/>
      <w:color w:val="1F3763" w:themeColor="accent1" w:themeShade="7F"/>
      <w:szCs w:val="24"/>
    </w:rPr>
  </w:style>
  <w:style w:type="paragraph" w:styleId="berschrift4">
    <w:name w:val="heading 4"/>
    <w:basedOn w:val="Standard"/>
    <w:next w:val="Standard"/>
    <w:link w:val="berschrift4Zchn"/>
    <w:uiPriority w:val="9"/>
    <w:unhideWhenUsed/>
    <w:qFormat/>
    <w:rsid w:val="00C06FA1"/>
    <w:pPr>
      <w:keepNext/>
      <w:keepLines/>
      <w:numPr>
        <w:ilvl w:val="3"/>
        <w:numId w:val="2"/>
      </w:numPr>
      <w:spacing w:before="40" w:after="0"/>
      <w:outlineLvl w:val="3"/>
    </w:pPr>
    <w:rPr>
      <w:rFonts w:eastAsiaTheme="majorEastAsia" w:cstheme="majorBidi"/>
      <w:iCs/>
      <w:color w:val="2F5496" w:themeColor="accent1" w:themeShade="BF"/>
    </w:rPr>
  </w:style>
  <w:style w:type="paragraph" w:styleId="berschrift5">
    <w:name w:val="heading 5"/>
    <w:basedOn w:val="Standard"/>
    <w:next w:val="Standard"/>
    <w:link w:val="berschrift5Zchn"/>
    <w:uiPriority w:val="9"/>
    <w:unhideWhenUsed/>
    <w:qFormat/>
    <w:rsid w:val="000E5F69"/>
    <w:pPr>
      <w:keepNext/>
      <w:keepLines/>
      <w:numPr>
        <w:ilvl w:val="4"/>
        <w:numId w:val="2"/>
      </w:numPr>
      <w:spacing w:before="40" w:after="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5115A9"/>
    <w:pPr>
      <w:keepNext/>
      <w:keepLines/>
      <w:numPr>
        <w:ilvl w:val="5"/>
        <w:numId w:val="2"/>
      </w:numPr>
      <w:spacing w:before="40" w:after="0"/>
      <w:outlineLvl w:val="5"/>
    </w:pPr>
    <w:rPr>
      <w:rFonts w:eastAsiaTheme="majorEastAsia" w:cstheme="majorBidi"/>
      <w:color w:val="1F3763" w:themeColor="accent1" w:themeShade="7F"/>
    </w:rPr>
  </w:style>
  <w:style w:type="paragraph" w:styleId="berschrift7">
    <w:name w:val="heading 7"/>
    <w:basedOn w:val="Standard"/>
    <w:next w:val="Standard"/>
    <w:link w:val="berschrift7Zchn"/>
    <w:uiPriority w:val="9"/>
    <w:semiHidden/>
    <w:unhideWhenUsed/>
    <w:qFormat/>
    <w:rsid w:val="009A3E3A"/>
    <w:pPr>
      <w:keepNext/>
      <w:keepLines/>
      <w:numPr>
        <w:ilvl w:val="6"/>
        <w:numId w:val="2"/>
      </w:numPr>
      <w:spacing w:before="40" w:after="0"/>
      <w:outlineLvl w:val="6"/>
    </w:pPr>
    <w:rPr>
      <w:rFonts w:asciiTheme="majorHAnsi" w:eastAsiaTheme="majorEastAsia" w:hAnsiTheme="majorHAnsi" w:cstheme="majorBidi"/>
      <w:i/>
      <w:iCs/>
      <w:color w:val="2F5496" w:themeColor="accent1" w:themeShade="BF"/>
    </w:rPr>
  </w:style>
  <w:style w:type="paragraph" w:styleId="berschrift8">
    <w:name w:val="heading 8"/>
    <w:basedOn w:val="Standard"/>
    <w:next w:val="Standard"/>
    <w:link w:val="berschrift8Zchn"/>
    <w:uiPriority w:val="9"/>
    <w:semiHidden/>
    <w:unhideWhenUsed/>
    <w:qFormat/>
    <w:rsid w:val="000965A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965A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903A7"/>
    <w:rPr>
      <w:rFonts w:ascii="Times New Roman" w:eastAsiaTheme="majorEastAsia" w:hAnsi="Times New Roman"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1F7EB3"/>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C06FA1"/>
    <w:rPr>
      <w:rFonts w:ascii="Times New Roman" w:eastAsiaTheme="majorEastAsia" w:hAnsi="Times New Roman"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C06FA1"/>
    <w:rPr>
      <w:rFonts w:ascii="Times New Roman" w:eastAsiaTheme="majorEastAsia" w:hAnsi="Times New Roman" w:cstheme="majorBidi"/>
      <w:iCs/>
      <w:color w:val="2F5496" w:themeColor="accent1" w:themeShade="BF"/>
      <w:sz w:val="24"/>
    </w:rPr>
  </w:style>
  <w:style w:type="character" w:customStyle="1" w:styleId="berschrift5Zchn">
    <w:name w:val="Überschrift 5 Zchn"/>
    <w:basedOn w:val="Absatz-Standardschriftart"/>
    <w:link w:val="berschrift5"/>
    <w:uiPriority w:val="9"/>
    <w:rsid w:val="000E5F69"/>
    <w:rPr>
      <w:rFonts w:ascii="Times New Roman" w:eastAsiaTheme="majorEastAsia" w:hAnsi="Times New Roman" w:cstheme="majorBidi"/>
      <w:color w:val="2F5496" w:themeColor="accent1" w:themeShade="BF"/>
      <w:sz w:val="24"/>
    </w:rPr>
  </w:style>
  <w:style w:type="character" w:customStyle="1" w:styleId="berschrift6Zchn">
    <w:name w:val="Überschrift 6 Zchn"/>
    <w:basedOn w:val="Absatz-Standardschriftart"/>
    <w:link w:val="berschrift6"/>
    <w:uiPriority w:val="9"/>
    <w:rsid w:val="005115A9"/>
    <w:rPr>
      <w:rFonts w:ascii="Times New Roman" w:eastAsiaTheme="majorEastAsia" w:hAnsi="Times New Roman"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9A3E3A"/>
    <w:rPr>
      <w:rFonts w:asciiTheme="majorHAnsi" w:eastAsiaTheme="majorEastAsia" w:hAnsiTheme="majorHAnsi" w:cstheme="majorBidi"/>
      <w:i/>
      <w:iCs/>
      <w:color w:val="2F5496" w:themeColor="accent1" w:themeShade="BF"/>
      <w:sz w:val="24"/>
    </w:rPr>
  </w:style>
  <w:style w:type="character" w:customStyle="1" w:styleId="berschrift8Zchn">
    <w:name w:val="Überschrift 8 Zchn"/>
    <w:basedOn w:val="Absatz-Standardschriftart"/>
    <w:link w:val="berschrift8"/>
    <w:uiPriority w:val="9"/>
    <w:semiHidden/>
    <w:rsid w:val="000965A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965A1"/>
    <w:rPr>
      <w:rFonts w:asciiTheme="majorHAnsi" w:eastAsiaTheme="majorEastAsia" w:hAnsiTheme="majorHAnsi" w:cstheme="majorBidi"/>
      <w:i/>
      <w:iCs/>
      <w:color w:val="272727" w:themeColor="text1" w:themeTint="D8"/>
      <w:sz w:val="21"/>
      <w:szCs w:val="21"/>
    </w:rPr>
  </w:style>
  <w:style w:type="paragraph" w:styleId="Kopfzeile">
    <w:name w:val="header"/>
    <w:basedOn w:val="Standard"/>
    <w:link w:val="KopfzeileZchn"/>
    <w:uiPriority w:val="99"/>
    <w:unhideWhenUsed/>
    <w:rsid w:val="00AF083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F0832"/>
    <w:rPr>
      <w:sz w:val="24"/>
    </w:rPr>
  </w:style>
  <w:style w:type="paragraph" w:styleId="Fuzeile">
    <w:name w:val="footer"/>
    <w:basedOn w:val="Standard"/>
    <w:link w:val="FuzeileZchn"/>
    <w:uiPriority w:val="99"/>
    <w:unhideWhenUsed/>
    <w:rsid w:val="00AF083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F0832"/>
    <w:rPr>
      <w:sz w:val="24"/>
    </w:rPr>
  </w:style>
  <w:style w:type="paragraph" w:styleId="Inhaltsverzeichnisberschrift">
    <w:name w:val="TOC Heading"/>
    <w:basedOn w:val="berschrift1"/>
    <w:next w:val="Standard"/>
    <w:uiPriority w:val="39"/>
    <w:unhideWhenUsed/>
    <w:qFormat/>
    <w:rsid w:val="00AF0832"/>
    <w:pPr>
      <w:outlineLvl w:val="9"/>
    </w:pPr>
    <w:rPr>
      <w:lang w:eastAsia="de-AT"/>
    </w:rPr>
  </w:style>
  <w:style w:type="paragraph" w:styleId="Verzeichnis1">
    <w:name w:val="toc 1"/>
    <w:basedOn w:val="Standard"/>
    <w:next w:val="Standard"/>
    <w:autoRedefine/>
    <w:uiPriority w:val="39"/>
    <w:unhideWhenUsed/>
    <w:rsid w:val="00AF0832"/>
    <w:pPr>
      <w:spacing w:after="100"/>
    </w:pPr>
  </w:style>
  <w:style w:type="character" w:styleId="Hyperlink">
    <w:name w:val="Hyperlink"/>
    <w:basedOn w:val="Absatz-Standardschriftart"/>
    <w:uiPriority w:val="99"/>
    <w:unhideWhenUsed/>
    <w:rsid w:val="00AF0832"/>
    <w:rPr>
      <w:color w:val="0563C1" w:themeColor="hyperlink"/>
      <w:u w:val="single"/>
    </w:rPr>
  </w:style>
  <w:style w:type="table" w:styleId="Tabellenraster">
    <w:name w:val="Table Grid"/>
    <w:basedOn w:val="NormaleTabelle"/>
    <w:uiPriority w:val="39"/>
    <w:rsid w:val="00FB2A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0965A1"/>
    <w:pPr>
      <w:spacing w:after="100"/>
      <w:ind w:left="240"/>
    </w:pPr>
  </w:style>
  <w:style w:type="paragraph" w:styleId="Verzeichnis3">
    <w:name w:val="toc 3"/>
    <w:basedOn w:val="Standard"/>
    <w:next w:val="Standard"/>
    <w:autoRedefine/>
    <w:uiPriority w:val="39"/>
    <w:unhideWhenUsed/>
    <w:rsid w:val="002440C5"/>
    <w:pPr>
      <w:spacing w:after="100"/>
      <w:ind w:left="480"/>
    </w:pPr>
  </w:style>
  <w:style w:type="paragraph" w:styleId="Listenabsatz">
    <w:name w:val="List Paragraph"/>
    <w:basedOn w:val="Standard"/>
    <w:uiPriority w:val="34"/>
    <w:qFormat/>
    <w:rsid w:val="00C06FA1"/>
    <w:pPr>
      <w:ind w:left="720"/>
      <w:contextualSpacing/>
    </w:pPr>
  </w:style>
  <w:style w:type="paragraph" w:styleId="Beschriftung">
    <w:name w:val="caption"/>
    <w:basedOn w:val="Standard"/>
    <w:next w:val="Standard"/>
    <w:uiPriority w:val="35"/>
    <w:unhideWhenUsed/>
    <w:qFormat/>
    <w:rsid w:val="00C06FA1"/>
    <w:pPr>
      <w:spacing w:after="200" w:line="240" w:lineRule="auto"/>
    </w:pPr>
    <w:rPr>
      <w:i/>
      <w:iCs/>
      <w:color w:val="44546A" w:themeColor="text2"/>
      <w:sz w:val="18"/>
      <w:szCs w:val="18"/>
    </w:rPr>
  </w:style>
  <w:style w:type="character" w:styleId="NichtaufgelsteErwhnung">
    <w:name w:val="Unresolved Mention"/>
    <w:basedOn w:val="Absatz-Standardschriftart"/>
    <w:uiPriority w:val="99"/>
    <w:semiHidden/>
    <w:unhideWhenUsed/>
    <w:rsid w:val="00581490"/>
    <w:rPr>
      <w:color w:val="605E5C"/>
      <w:shd w:val="clear" w:color="auto" w:fill="E1DFDD"/>
    </w:rPr>
  </w:style>
  <w:style w:type="character" w:styleId="Platzhaltertext">
    <w:name w:val="Placeholder Text"/>
    <w:basedOn w:val="Absatz-Standardschriftart"/>
    <w:uiPriority w:val="99"/>
    <w:semiHidden/>
    <w:rsid w:val="006243FB"/>
    <w:rPr>
      <w:color w:val="808080"/>
    </w:rPr>
  </w:style>
  <w:style w:type="paragraph" w:styleId="Verzeichnis4">
    <w:name w:val="toc 4"/>
    <w:basedOn w:val="Standard"/>
    <w:next w:val="Standard"/>
    <w:autoRedefine/>
    <w:uiPriority w:val="39"/>
    <w:unhideWhenUsed/>
    <w:rsid w:val="00F55907"/>
    <w:pPr>
      <w:spacing w:after="100"/>
      <w:ind w:left="660"/>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F55907"/>
    <w:pPr>
      <w:spacing w:after="100"/>
      <w:ind w:left="880"/>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F55907"/>
    <w:pPr>
      <w:spacing w:after="100"/>
      <w:ind w:left="1100"/>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F55907"/>
    <w:pPr>
      <w:spacing w:after="100"/>
      <w:ind w:left="1320"/>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F55907"/>
    <w:pPr>
      <w:spacing w:after="100"/>
      <w:ind w:left="1540"/>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F55907"/>
    <w:pPr>
      <w:spacing w:after="100"/>
      <w:ind w:left="1760"/>
    </w:pPr>
    <w:rPr>
      <w:rFonts w:asciiTheme="minorHAnsi" w:eastAsiaTheme="minorEastAsia" w:hAnsiTheme="minorHAnsi"/>
      <w:sz w:val="22"/>
      <w:lang w:eastAsia="de-AT"/>
    </w:rPr>
  </w:style>
  <w:style w:type="paragraph" w:styleId="StandardWeb">
    <w:name w:val="Normal (Web)"/>
    <w:basedOn w:val="Standard"/>
    <w:uiPriority w:val="99"/>
    <w:unhideWhenUsed/>
    <w:rsid w:val="00247B5F"/>
    <w:pPr>
      <w:spacing w:before="100" w:beforeAutospacing="1" w:after="100" w:afterAutospacing="1" w:line="240" w:lineRule="auto"/>
    </w:pPr>
    <w:rPr>
      <w:rFonts w:eastAsia="Times New Roman" w:cs="Times New Roman"/>
      <w:szCs w:val="24"/>
      <w:lang w:eastAsia="de-AT"/>
    </w:rPr>
  </w:style>
  <w:style w:type="character" w:styleId="BesuchterLink">
    <w:name w:val="FollowedHyperlink"/>
    <w:basedOn w:val="Absatz-Standardschriftart"/>
    <w:uiPriority w:val="99"/>
    <w:semiHidden/>
    <w:unhideWhenUsed/>
    <w:rsid w:val="00DB3085"/>
    <w:rPr>
      <w:color w:val="954F72" w:themeColor="followedHyperlink"/>
      <w:u w:val="single"/>
    </w:rPr>
  </w:style>
  <w:style w:type="paragraph" w:styleId="Abbildungsverzeichnis">
    <w:name w:val="table of figures"/>
    <w:basedOn w:val="Standard"/>
    <w:next w:val="Standard"/>
    <w:uiPriority w:val="99"/>
    <w:unhideWhenUsed/>
    <w:rsid w:val="00A13B02"/>
    <w:pPr>
      <w:spacing w:after="0"/>
    </w:pPr>
  </w:style>
  <w:style w:type="table" w:styleId="Gitternetztabelle7farbigAkzent6">
    <w:name w:val="Grid Table 7 Colorful Accent 6"/>
    <w:basedOn w:val="NormaleTabelle"/>
    <w:uiPriority w:val="52"/>
    <w:rsid w:val="00C12F2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Kommentarzeichen">
    <w:name w:val="annotation reference"/>
    <w:basedOn w:val="Absatz-Standardschriftart"/>
    <w:uiPriority w:val="99"/>
    <w:semiHidden/>
    <w:unhideWhenUsed/>
    <w:rsid w:val="009703EC"/>
    <w:rPr>
      <w:sz w:val="16"/>
      <w:szCs w:val="16"/>
    </w:rPr>
  </w:style>
  <w:style w:type="paragraph" w:styleId="Kommentartext">
    <w:name w:val="annotation text"/>
    <w:basedOn w:val="Standard"/>
    <w:link w:val="KommentartextZchn"/>
    <w:uiPriority w:val="99"/>
    <w:semiHidden/>
    <w:unhideWhenUsed/>
    <w:rsid w:val="009703E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03EC"/>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9703EC"/>
    <w:rPr>
      <w:b/>
      <w:bCs/>
    </w:rPr>
  </w:style>
  <w:style w:type="character" w:customStyle="1" w:styleId="KommentarthemaZchn">
    <w:name w:val="Kommentarthema Zchn"/>
    <w:basedOn w:val="KommentartextZchn"/>
    <w:link w:val="Kommentarthema"/>
    <w:uiPriority w:val="99"/>
    <w:semiHidden/>
    <w:rsid w:val="009703EC"/>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0083">
      <w:bodyDiv w:val="1"/>
      <w:marLeft w:val="0"/>
      <w:marRight w:val="0"/>
      <w:marTop w:val="0"/>
      <w:marBottom w:val="0"/>
      <w:divBdr>
        <w:top w:val="none" w:sz="0" w:space="0" w:color="auto"/>
        <w:left w:val="none" w:sz="0" w:space="0" w:color="auto"/>
        <w:bottom w:val="none" w:sz="0" w:space="0" w:color="auto"/>
        <w:right w:val="none" w:sz="0" w:space="0" w:color="auto"/>
      </w:divBdr>
    </w:div>
    <w:div w:id="43216526">
      <w:bodyDiv w:val="1"/>
      <w:marLeft w:val="0"/>
      <w:marRight w:val="0"/>
      <w:marTop w:val="0"/>
      <w:marBottom w:val="0"/>
      <w:divBdr>
        <w:top w:val="none" w:sz="0" w:space="0" w:color="auto"/>
        <w:left w:val="none" w:sz="0" w:space="0" w:color="auto"/>
        <w:bottom w:val="none" w:sz="0" w:space="0" w:color="auto"/>
        <w:right w:val="none" w:sz="0" w:space="0" w:color="auto"/>
      </w:divBdr>
    </w:div>
    <w:div w:id="139618750">
      <w:bodyDiv w:val="1"/>
      <w:marLeft w:val="0"/>
      <w:marRight w:val="0"/>
      <w:marTop w:val="0"/>
      <w:marBottom w:val="0"/>
      <w:divBdr>
        <w:top w:val="none" w:sz="0" w:space="0" w:color="auto"/>
        <w:left w:val="none" w:sz="0" w:space="0" w:color="auto"/>
        <w:bottom w:val="none" w:sz="0" w:space="0" w:color="auto"/>
        <w:right w:val="none" w:sz="0" w:space="0" w:color="auto"/>
      </w:divBdr>
    </w:div>
    <w:div w:id="207954402">
      <w:bodyDiv w:val="1"/>
      <w:marLeft w:val="0"/>
      <w:marRight w:val="0"/>
      <w:marTop w:val="0"/>
      <w:marBottom w:val="0"/>
      <w:divBdr>
        <w:top w:val="none" w:sz="0" w:space="0" w:color="auto"/>
        <w:left w:val="none" w:sz="0" w:space="0" w:color="auto"/>
        <w:bottom w:val="none" w:sz="0" w:space="0" w:color="auto"/>
        <w:right w:val="none" w:sz="0" w:space="0" w:color="auto"/>
      </w:divBdr>
    </w:div>
    <w:div w:id="244650820">
      <w:bodyDiv w:val="1"/>
      <w:marLeft w:val="0"/>
      <w:marRight w:val="0"/>
      <w:marTop w:val="0"/>
      <w:marBottom w:val="0"/>
      <w:divBdr>
        <w:top w:val="none" w:sz="0" w:space="0" w:color="auto"/>
        <w:left w:val="none" w:sz="0" w:space="0" w:color="auto"/>
        <w:bottom w:val="none" w:sz="0" w:space="0" w:color="auto"/>
        <w:right w:val="none" w:sz="0" w:space="0" w:color="auto"/>
      </w:divBdr>
    </w:div>
    <w:div w:id="247622084">
      <w:bodyDiv w:val="1"/>
      <w:marLeft w:val="0"/>
      <w:marRight w:val="0"/>
      <w:marTop w:val="0"/>
      <w:marBottom w:val="0"/>
      <w:divBdr>
        <w:top w:val="none" w:sz="0" w:space="0" w:color="auto"/>
        <w:left w:val="none" w:sz="0" w:space="0" w:color="auto"/>
        <w:bottom w:val="none" w:sz="0" w:space="0" w:color="auto"/>
        <w:right w:val="none" w:sz="0" w:space="0" w:color="auto"/>
      </w:divBdr>
    </w:div>
    <w:div w:id="304167153">
      <w:bodyDiv w:val="1"/>
      <w:marLeft w:val="0"/>
      <w:marRight w:val="0"/>
      <w:marTop w:val="0"/>
      <w:marBottom w:val="0"/>
      <w:divBdr>
        <w:top w:val="none" w:sz="0" w:space="0" w:color="auto"/>
        <w:left w:val="none" w:sz="0" w:space="0" w:color="auto"/>
        <w:bottom w:val="none" w:sz="0" w:space="0" w:color="auto"/>
        <w:right w:val="none" w:sz="0" w:space="0" w:color="auto"/>
      </w:divBdr>
    </w:div>
    <w:div w:id="354964444">
      <w:bodyDiv w:val="1"/>
      <w:marLeft w:val="0"/>
      <w:marRight w:val="0"/>
      <w:marTop w:val="0"/>
      <w:marBottom w:val="0"/>
      <w:divBdr>
        <w:top w:val="none" w:sz="0" w:space="0" w:color="auto"/>
        <w:left w:val="none" w:sz="0" w:space="0" w:color="auto"/>
        <w:bottom w:val="none" w:sz="0" w:space="0" w:color="auto"/>
        <w:right w:val="none" w:sz="0" w:space="0" w:color="auto"/>
      </w:divBdr>
    </w:div>
    <w:div w:id="392849273">
      <w:bodyDiv w:val="1"/>
      <w:marLeft w:val="0"/>
      <w:marRight w:val="0"/>
      <w:marTop w:val="0"/>
      <w:marBottom w:val="0"/>
      <w:divBdr>
        <w:top w:val="none" w:sz="0" w:space="0" w:color="auto"/>
        <w:left w:val="none" w:sz="0" w:space="0" w:color="auto"/>
        <w:bottom w:val="none" w:sz="0" w:space="0" w:color="auto"/>
        <w:right w:val="none" w:sz="0" w:space="0" w:color="auto"/>
      </w:divBdr>
    </w:div>
    <w:div w:id="447086963">
      <w:bodyDiv w:val="1"/>
      <w:marLeft w:val="0"/>
      <w:marRight w:val="0"/>
      <w:marTop w:val="0"/>
      <w:marBottom w:val="0"/>
      <w:divBdr>
        <w:top w:val="none" w:sz="0" w:space="0" w:color="auto"/>
        <w:left w:val="none" w:sz="0" w:space="0" w:color="auto"/>
        <w:bottom w:val="none" w:sz="0" w:space="0" w:color="auto"/>
        <w:right w:val="none" w:sz="0" w:space="0" w:color="auto"/>
      </w:divBdr>
    </w:div>
    <w:div w:id="470682095">
      <w:bodyDiv w:val="1"/>
      <w:marLeft w:val="0"/>
      <w:marRight w:val="0"/>
      <w:marTop w:val="0"/>
      <w:marBottom w:val="0"/>
      <w:divBdr>
        <w:top w:val="none" w:sz="0" w:space="0" w:color="auto"/>
        <w:left w:val="none" w:sz="0" w:space="0" w:color="auto"/>
        <w:bottom w:val="none" w:sz="0" w:space="0" w:color="auto"/>
        <w:right w:val="none" w:sz="0" w:space="0" w:color="auto"/>
      </w:divBdr>
    </w:div>
    <w:div w:id="484051857">
      <w:bodyDiv w:val="1"/>
      <w:marLeft w:val="0"/>
      <w:marRight w:val="0"/>
      <w:marTop w:val="0"/>
      <w:marBottom w:val="0"/>
      <w:divBdr>
        <w:top w:val="none" w:sz="0" w:space="0" w:color="auto"/>
        <w:left w:val="none" w:sz="0" w:space="0" w:color="auto"/>
        <w:bottom w:val="none" w:sz="0" w:space="0" w:color="auto"/>
        <w:right w:val="none" w:sz="0" w:space="0" w:color="auto"/>
      </w:divBdr>
    </w:div>
    <w:div w:id="524252423">
      <w:bodyDiv w:val="1"/>
      <w:marLeft w:val="0"/>
      <w:marRight w:val="0"/>
      <w:marTop w:val="0"/>
      <w:marBottom w:val="0"/>
      <w:divBdr>
        <w:top w:val="none" w:sz="0" w:space="0" w:color="auto"/>
        <w:left w:val="none" w:sz="0" w:space="0" w:color="auto"/>
        <w:bottom w:val="none" w:sz="0" w:space="0" w:color="auto"/>
        <w:right w:val="none" w:sz="0" w:space="0" w:color="auto"/>
      </w:divBdr>
    </w:div>
    <w:div w:id="540485464">
      <w:bodyDiv w:val="1"/>
      <w:marLeft w:val="0"/>
      <w:marRight w:val="0"/>
      <w:marTop w:val="0"/>
      <w:marBottom w:val="0"/>
      <w:divBdr>
        <w:top w:val="none" w:sz="0" w:space="0" w:color="auto"/>
        <w:left w:val="none" w:sz="0" w:space="0" w:color="auto"/>
        <w:bottom w:val="none" w:sz="0" w:space="0" w:color="auto"/>
        <w:right w:val="none" w:sz="0" w:space="0" w:color="auto"/>
      </w:divBdr>
    </w:div>
    <w:div w:id="612784046">
      <w:bodyDiv w:val="1"/>
      <w:marLeft w:val="0"/>
      <w:marRight w:val="0"/>
      <w:marTop w:val="0"/>
      <w:marBottom w:val="0"/>
      <w:divBdr>
        <w:top w:val="none" w:sz="0" w:space="0" w:color="auto"/>
        <w:left w:val="none" w:sz="0" w:space="0" w:color="auto"/>
        <w:bottom w:val="none" w:sz="0" w:space="0" w:color="auto"/>
        <w:right w:val="none" w:sz="0" w:space="0" w:color="auto"/>
      </w:divBdr>
    </w:div>
    <w:div w:id="740064202">
      <w:bodyDiv w:val="1"/>
      <w:marLeft w:val="0"/>
      <w:marRight w:val="0"/>
      <w:marTop w:val="0"/>
      <w:marBottom w:val="0"/>
      <w:divBdr>
        <w:top w:val="none" w:sz="0" w:space="0" w:color="auto"/>
        <w:left w:val="none" w:sz="0" w:space="0" w:color="auto"/>
        <w:bottom w:val="none" w:sz="0" w:space="0" w:color="auto"/>
        <w:right w:val="none" w:sz="0" w:space="0" w:color="auto"/>
      </w:divBdr>
    </w:div>
    <w:div w:id="749696827">
      <w:bodyDiv w:val="1"/>
      <w:marLeft w:val="0"/>
      <w:marRight w:val="0"/>
      <w:marTop w:val="0"/>
      <w:marBottom w:val="0"/>
      <w:divBdr>
        <w:top w:val="none" w:sz="0" w:space="0" w:color="auto"/>
        <w:left w:val="none" w:sz="0" w:space="0" w:color="auto"/>
        <w:bottom w:val="none" w:sz="0" w:space="0" w:color="auto"/>
        <w:right w:val="none" w:sz="0" w:space="0" w:color="auto"/>
      </w:divBdr>
    </w:div>
    <w:div w:id="1005519485">
      <w:bodyDiv w:val="1"/>
      <w:marLeft w:val="0"/>
      <w:marRight w:val="0"/>
      <w:marTop w:val="0"/>
      <w:marBottom w:val="0"/>
      <w:divBdr>
        <w:top w:val="none" w:sz="0" w:space="0" w:color="auto"/>
        <w:left w:val="none" w:sz="0" w:space="0" w:color="auto"/>
        <w:bottom w:val="none" w:sz="0" w:space="0" w:color="auto"/>
        <w:right w:val="none" w:sz="0" w:space="0" w:color="auto"/>
      </w:divBdr>
    </w:div>
    <w:div w:id="1099714156">
      <w:bodyDiv w:val="1"/>
      <w:marLeft w:val="0"/>
      <w:marRight w:val="0"/>
      <w:marTop w:val="0"/>
      <w:marBottom w:val="0"/>
      <w:divBdr>
        <w:top w:val="none" w:sz="0" w:space="0" w:color="auto"/>
        <w:left w:val="none" w:sz="0" w:space="0" w:color="auto"/>
        <w:bottom w:val="none" w:sz="0" w:space="0" w:color="auto"/>
        <w:right w:val="none" w:sz="0" w:space="0" w:color="auto"/>
      </w:divBdr>
    </w:div>
    <w:div w:id="1146555061">
      <w:bodyDiv w:val="1"/>
      <w:marLeft w:val="0"/>
      <w:marRight w:val="0"/>
      <w:marTop w:val="0"/>
      <w:marBottom w:val="0"/>
      <w:divBdr>
        <w:top w:val="none" w:sz="0" w:space="0" w:color="auto"/>
        <w:left w:val="none" w:sz="0" w:space="0" w:color="auto"/>
        <w:bottom w:val="none" w:sz="0" w:space="0" w:color="auto"/>
        <w:right w:val="none" w:sz="0" w:space="0" w:color="auto"/>
      </w:divBdr>
    </w:div>
    <w:div w:id="1204366552">
      <w:bodyDiv w:val="1"/>
      <w:marLeft w:val="0"/>
      <w:marRight w:val="0"/>
      <w:marTop w:val="0"/>
      <w:marBottom w:val="0"/>
      <w:divBdr>
        <w:top w:val="none" w:sz="0" w:space="0" w:color="auto"/>
        <w:left w:val="none" w:sz="0" w:space="0" w:color="auto"/>
        <w:bottom w:val="none" w:sz="0" w:space="0" w:color="auto"/>
        <w:right w:val="none" w:sz="0" w:space="0" w:color="auto"/>
      </w:divBdr>
    </w:div>
    <w:div w:id="1285497945">
      <w:bodyDiv w:val="1"/>
      <w:marLeft w:val="0"/>
      <w:marRight w:val="0"/>
      <w:marTop w:val="0"/>
      <w:marBottom w:val="0"/>
      <w:divBdr>
        <w:top w:val="none" w:sz="0" w:space="0" w:color="auto"/>
        <w:left w:val="none" w:sz="0" w:space="0" w:color="auto"/>
        <w:bottom w:val="none" w:sz="0" w:space="0" w:color="auto"/>
        <w:right w:val="none" w:sz="0" w:space="0" w:color="auto"/>
      </w:divBdr>
    </w:div>
    <w:div w:id="1365212708">
      <w:bodyDiv w:val="1"/>
      <w:marLeft w:val="0"/>
      <w:marRight w:val="0"/>
      <w:marTop w:val="0"/>
      <w:marBottom w:val="0"/>
      <w:divBdr>
        <w:top w:val="none" w:sz="0" w:space="0" w:color="auto"/>
        <w:left w:val="none" w:sz="0" w:space="0" w:color="auto"/>
        <w:bottom w:val="none" w:sz="0" w:space="0" w:color="auto"/>
        <w:right w:val="none" w:sz="0" w:space="0" w:color="auto"/>
      </w:divBdr>
    </w:div>
    <w:div w:id="1590776403">
      <w:bodyDiv w:val="1"/>
      <w:marLeft w:val="0"/>
      <w:marRight w:val="0"/>
      <w:marTop w:val="0"/>
      <w:marBottom w:val="0"/>
      <w:divBdr>
        <w:top w:val="none" w:sz="0" w:space="0" w:color="auto"/>
        <w:left w:val="none" w:sz="0" w:space="0" w:color="auto"/>
        <w:bottom w:val="none" w:sz="0" w:space="0" w:color="auto"/>
        <w:right w:val="none" w:sz="0" w:space="0" w:color="auto"/>
      </w:divBdr>
    </w:div>
    <w:div w:id="1652371638">
      <w:bodyDiv w:val="1"/>
      <w:marLeft w:val="0"/>
      <w:marRight w:val="0"/>
      <w:marTop w:val="0"/>
      <w:marBottom w:val="0"/>
      <w:divBdr>
        <w:top w:val="none" w:sz="0" w:space="0" w:color="auto"/>
        <w:left w:val="none" w:sz="0" w:space="0" w:color="auto"/>
        <w:bottom w:val="none" w:sz="0" w:space="0" w:color="auto"/>
        <w:right w:val="none" w:sz="0" w:space="0" w:color="auto"/>
      </w:divBdr>
    </w:div>
    <w:div w:id="1686592660">
      <w:bodyDiv w:val="1"/>
      <w:marLeft w:val="0"/>
      <w:marRight w:val="0"/>
      <w:marTop w:val="0"/>
      <w:marBottom w:val="0"/>
      <w:divBdr>
        <w:top w:val="none" w:sz="0" w:space="0" w:color="auto"/>
        <w:left w:val="none" w:sz="0" w:space="0" w:color="auto"/>
        <w:bottom w:val="none" w:sz="0" w:space="0" w:color="auto"/>
        <w:right w:val="none" w:sz="0" w:space="0" w:color="auto"/>
      </w:divBdr>
    </w:div>
    <w:div w:id="1723212644">
      <w:bodyDiv w:val="1"/>
      <w:marLeft w:val="0"/>
      <w:marRight w:val="0"/>
      <w:marTop w:val="0"/>
      <w:marBottom w:val="0"/>
      <w:divBdr>
        <w:top w:val="none" w:sz="0" w:space="0" w:color="auto"/>
        <w:left w:val="none" w:sz="0" w:space="0" w:color="auto"/>
        <w:bottom w:val="none" w:sz="0" w:space="0" w:color="auto"/>
        <w:right w:val="none" w:sz="0" w:space="0" w:color="auto"/>
      </w:divBdr>
    </w:div>
    <w:div w:id="1818914887">
      <w:bodyDiv w:val="1"/>
      <w:marLeft w:val="0"/>
      <w:marRight w:val="0"/>
      <w:marTop w:val="0"/>
      <w:marBottom w:val="0"/>
      <w:divBdr>
        <w:top w:val="none" w:sz="0" w:space="0" w:color="auto"/>
        <w:left w:val="none" w:sz="0" w:space="0" w:color="auto"/>
        <w:bottom w:val="none" w:sz="0" w:space="0" w:color="auto"/>
        <w:right w:val="none" w:sz="0" w:space="0" w:color="auto"/>
      </w:divBdr>
    </w:div>
    <w:div w:id="1843734762">
      <w:bodyDiv w:val="1"/>
      <w:marLeft w:val="0"/>
      <w:marRight w:val="0"/>
      <w:marTop w:val="0"/>
      <w:marBottom w:val="0"/>
      <w:divBdr>
        <w:top w:val="none" w:sz="0" w:space="0" w:color="auto"/>
        <w:left w:val="none" w:sz="0" w:space="0" w:color="auto"/>
        <w:bottom w:val="none" w:sz="0" w:space="0" w:color="auto"/>
        <w:right w:val="none" w:sz="0" w:space="0" w:color="auto"/>
      </w:divBdr>
    </w:div>
    <w:div w:id="1847864011">
      <w:bodyDiv w:val="1"/>
      <w:marLeft w:val="0"/>
      <w:marRight w:val="0"/>
      <w:marTop w:val="0"/>
      <w:marBottom w:val="0"/>
      <w:divBdr>
        <w:top w:val="none" w:sz="0" w:space="0" w:color="auto"/>
        <w:left w:val="none" w:sz="0" w:space="0" w:color="auto"/>
        <w:bottom w:val="none" w:sz="0" w:space="0" w:color="auto"/>
        <w:right w:val="none" w:sz="0" w:space="0" w:color="auto"/>
      </w:divBdr>
    </w:div>
    <w:div w:id="1860923575">
      <w:bodyDiv w:val="1"/>
      <w:marLeft w:val="0"/>
      <w:marRight w:val="0"/>
      <w:marTop w:val="0"/>
      <w:marBottom w:val="0"/>
      <w:divBdr>
        <w:top w:val="none" w:sz="0" w:space="0" w:color="auto"/>
        <w:left w:val="none" w:sz="0" w:space="0" w:color="auto"/>
        <w:bottom w:val="none" w:sz="0" w:space="0" w:color="auto"/>
        <w:right w:val="none" w:sz="0" w:space="0" w:color="auto"/>
      </w:divBdr>
    </w:div>
    <w:div w:id="1962954217">
      <w:bodyDiv w:val="1"/>
      <w:marLeft w:val="0"/>
      <w:marRight w:val="0"/>
      <w:marTop w:val="0"/>
      <w:marBottom w:val="0"/>
      <w:divBdr>
        <w:top w:val="none" w:sz="0" w:space="0" w:color="auto"/>
        <w:left w:val="none" w:sz="0" w:space="0" w:color="auto"/>
        <w:bottom w:val="none" w:sz="0" w:space="0" w:color="auto"/>
        <w:right w:val="none" w:sz="0" w:space="0" w:color="auto"/>
      </w:divBdr>
    </w:div>
    <w:div w:id="1964924382">
      <w:bodyDiv w:val="1"/>
      <w:marLeft w:val="0"/>
      <w:marRight w:val="0"/>
      <w:marTop w:val="0"/>
      <w:marBottom w:val="0"/>
      <w:divBdr>
        <w:top w:val="none" w:sz="0" w:space="0" w:color="auto"/>
        <w:left w:val="none" w:sz="0" w:space="0" w:color="auto"/>
        <w:bottom w:val="none" w:sz="0" w:space="0" w:color="auto"/>
        <w:right w:val="none" w:sz="0" w:space="0" w:color="auto"/>
      </w:divBdr>
    </w:div>
    <w:div w:id="1983925171">
      <w:bodyDiv w:val="1"/>
      <w:marLeft w:val="0"/>
      <w:marRight w:val="0"/>
      <w:marTop w:val="0"/>
      <w:marBottom w:val="0"/>
      <w:divBdr>
        <w:top w:val="none" w:sz="0" w:space="0" w:color="auto"/>
        <w:left w:val="none" w:sz="0" w:space="0" w:color="auto"/>
        <w:bottom w:val="none" w:sz="0" w:space="0" w:color="auto"/>
        <w:right w:val="none" w:sz="0" w:space="0" w:color="auto"/>
      </w:divBdr>
    </w:div>
    <w:div w:id="1989435880">
      <w:bodyDiv w:val="1"/>
      <w:marLeft w:val="0"/>
      <w:marRight w:val="0"/>
      <w:marTop w:val="0"/>
      <w:marBottom w:val="0"/>
      <w:divBdr>
        <w:top w:val="none" w:sz="0" w:space="0" w:color="auto"/>
        <w:left w:val="none" w:sz="0" w:space="0" w:color="auto"/>
        <w:bottom w:val="none" w:sz="0" w:space="0" w:color="auto"/>
        <w:right w:val="none" w:sz="0" w:space="0" w:color="auto"/>
      </w:divBdr>
    </w:div>
    <w:div w:id="202338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gi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28" Type="http://schemas.microsoft.com/office/2018/08/relationships/commentsExtensible" Target="commentsExtensi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file:///D:\Diplom_Projekt_CSSU\Daniel\Dokumentation\Diplomarbeit%20CSSU%20Dokumentation.docx"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9.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comments" Target="comments.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microsoft.com/office/2011/relationships/commentsExtended" Target="commentsExtended.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microsoft.com/office/2016/09/relationships/commentsIds" Target="commentsIds.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file:///D:\Diplom_Projekt_CSSU\Daniel\Dokumentation\Diplomarbeit%20CSSU%20Dokumentation.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66FF8-96F5-4911-A062-592788982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115</Pages>
  <Words>19957</Words>
  <Characters>125736</Characters>
  <Application>Microsoft Office Word</Application>
  <DocSecurity>0</DocSecurity>
  <Lines>1047</Lines>
  <Paragraphs>290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Stojicic</dc:creator>
  <cp:keywords/>
  <dc:description/>
  <cp:lastModifiedBy>Christian Fuchsberger</cp:lastModifiedBy>
  <cp:revision>197</cp:revision>
  <dcterms:created xsi:type="dcterms:W3CDTF">2021-01-14T18:12:00Z</dcterms:created>
  <dcterms:modified xsi:type="dcterms:W3CDTF">2021-04-03T13:59:00Z</dcterms:modified>
</cp:coreProperties>
</file>